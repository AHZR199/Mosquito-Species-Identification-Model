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89647" w14:textId="77777777" w:rsidR="00830F87" w:rsidRPr="00833E5A" w:rsidRDefault="00830F87" w:rsidP="00830F87">
      <w:pPr>
        <w:widowControl w:val="0"/>
        <w:autoSpaceDE w:val="0"/>
        <w:autoSpaceDN w:val="0"/>
        <w:adjustRightInd w:val="0"/>
        <w:spacing w:after="0"/>
        <w:rPr>
          <w:rFonts w:ascii="Times New Roman" w:hAnsi="Times New Roman" w:cs="Times New Roman"/>
          <w:bCs/>
          <w:color w:val="000000" w:themeColor="text1"/>
          <w:sz w:val="36"/>
          <w:szCs w:val="36"/>
        </w:rPr>
      </w:pPr>
    </w:p>
    <w:p w14:paraId="4C99F9D5"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UNIVERSITY OF CALGARY</w:t>
      </w:r>
    </w:p>
    <w:p w14:paraId="4A124AA0" w14:textId="77777777" w:rsidR="00736BC9" w:rsidRPr="00833E5A" w:rsidRDefault="00736BC9" w:rsidP="00736BC9">
      <w:pPr>
        <w:widowControl w:val="0"/>
        <w:autoSpaceDE w:val="0"/>
        <w:autoSpaceDN w:val="0"/>
        <w:adjustRightInd w:val="0"/>
        <w:spacing w:after="0"/>
        <w:rPr>
          <w:rFonts w:ascii="Times New Roman" w:hAnsi="Times New Roman" w:cs="Times New Roman"/>
          <w:bCs/>
          <w:color w:val="000000" w:themeColor="text1"/>
          <w:szCs w:val="36"/>
        </w:rPr>
      </w:pPr>
    </w:p>
    <w:p w14:paraId="3AC5CBB2"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512430E6" w14:textId="77777777" w:rsidR="00736BC9" w:rsidRPr="00833E5A" w:rsidRDefault="00736BC9" w:rsidP="00736BC9">
      <w:pPr>
        <w:widowControl w:val="0"/>
        <w:autoSpaceDE w:val="0"/>
        <w:autoSpaceDN w:val="0"/>
        <w:adjustRightInd w:val="0"/>
        <w:spacing w:after="0"/>
        <w:rPr>
          <w:rFonts w:ascii="Times New Roman" w:hAnsi="Times New Roman" w:cs="Times New Roman"/>
          <w:bCs/>
          <w:color w:val="000000" w:themeColor="text1"/>
          <w:szCs w:val="36"/>
        </w:rPr>
      </w:pPr>
    </w:p>
    <w:p w14:paraId="5A27CA32" w14:textId="009F5CC0" w:rsidR="005610D8" w:rsidRPr="005610D8" w:rsidRDefault="005610D8" w:rsidP="005610D8">
      <w:pPr>
        <w:widowControl w:val="0"/>
        <w:autoSpaceDE w:val="0"/>
        <w:autoSpaceDN w:val="0"/>
        <w:adjustRightInd w:val="0"/>
        <w:spacing w:after="0" w:line="480" w:lineRule="auto"/>
        <w:jc w:val="center"/>
        <w:rPr>
          <w:rFonts w:ascii="Times New Roman" w:hAnsi="Times New Roman" w:cs="Times New Roman"/>
          <w:bCs/>
          <w:color w:val="000000" w:themeColor="text1"/>
          <w:szCs w:val="36"/>
        </w:rPr>
      </w:pPr>
      <w:bookmarkStart w:id="0" w:name="_Hlk160723173"/>
      <w:r w:rsidRPr="005610D8">
        <w:rPr>
          <w:rFonts w:ascii="Times New Roman" w:hAnsi="Times New Roman" w:cs="Times New Roman"/>
          <w:bCs/>
          <w:color w:val="000000" w:themeColor="text1"/>
          <w:szCs w:val="36"/>
        </w:rPr>
        <w:t>Development and Evaluation of a Machine Learning</w:t>
      </w:r>
      <w:r w:rsidR="00D240C8" w:rsidRPr="00833E5A">
        <w:rPr>
          <w:rFonts w:ascii="Times New Roman" w:hAnsi="Times New Roman" w:cs="Times New Roman"/>
          <w:bCs/>
          <w:color w:val="000000" w:themeColor="text1"/>
          <w:szCs w:val="36"/>
        </w:rPr>
        <w:t>-</w:t>
      </w:r>
      <w:r w:rsidRPr="005610D8">
        <w:rPr>
          <w:rFonts w:ascii="Times New Roman" w:hAnsi="Times New Roman" w:cs="Times New Roman"/>
          <w:bCs/>
          <w:color w:val="000000" w:themeColor="text1"/>
          <w:szCs w:val="36"/>
        </w:rPr>
        <w:t xml:space="preserve">Based </w:t>
      </w:r>
      <w:r w:rsidR="00C92533" w:rsidRPr="00833E5A">
        <w:rPr>
          <w:rFonts w:ascii="Times New Roman" w:hAnsi="Times New Roman" w:cs="Times New Roman"/>
          <w:bCs/>
          <w:color w:val="000000" w:themeColor="text1"/>
          <w:szCs w:val="36"/>
        </w:rPr>
        <w:t xml:space="preserve">Image Classification </w:t>
      </w:r>
      <w:r w:rsidRPr="005610D8">
        <w:rPr>
          <w:rFonts w:ascii="Times New Roman" w:hAnsi="Times New Roman" w:cs="Times New Roman"/>
          <w:bCs/>
          <w:color w:val="000000" w:themeColor="text1"/>
          <w:szCs w:val="36"/>
        </w:rPr>
        <w:t>Web Application for Mosquito Species Identification</w:t>
      </w:r>
      <w:r w:rsidR="0028752B" w:rsidRPr="00833E5A">
        <w:rPr>
          <w:rFonts w:ascii="Times New Roman" w:hAnsi="Times New Roman" w:cs="Times New Roman"/>
          <w:bCs/>
          <w:color w:val="000000" w:themeColor="text1"/>
          <w:szCs w:val="36"/>
        </w:rPr>
        <w:t xml:space="preserve"> for Species </w:t>
      </w:r>
      <w:r w:rsidR="00ED2DA6" w:rsidRPr="00833E5A">
        <w:rPr>
          <w:rFonts w:ascii="Times New Roman" w:hAnsi="Times New Roman" w:cs="Times New Roman"/>
          <w:bCs/>
          <w:color w:val="000000" w:themeColor="text1"/>
          <w:szCs w:val="36"/>
        </w:rPr>
        <w:t>P</w:t>
      </w:r>
      <w:r w:rsidR="0028752B" w:rsidRPr="00833E5A">
        <w:rPr>
          <w:rFonts w:ascii="Times New Roman" w:hAnsi="Times New Roman" w:cs="Times New Roman"/>
          <w:bCs/>
          <w:color w:val="000000" w:themeColor="text1"/>
          <w:szCs w:val="36"/>
        </w:rPr>
        <w:t>resent in Alberta, Canada</w:t>
      </w:r>
    </w:p>
    <w:bookmarkEnd w:id="0"/>
    <w:p w14:paraId="3D3A9C3A" w14:textId="77777777" w:rsidR="00736BC9" w:rsidRPr="00833E5A" w:rsidRDefault="00736BC9" w:rsidP="005610D8">
      <w:pPr>
        <w:widowControl w:val="0"/>
        <w:autoSpaceDE w:val="0"/>
        <w:autoSpaceDN w:val="0"/>
        <w:adjustRightInd w:val="0"/>
        <w:spacing w:after="0"/>
        <w:rPr>
          <w:rFonts w:ascii="Times New Roman" w:hAnsi="Times New Roman" w:cs="Times New Roman"/>
          <w:bCs/>
          <w:color w:val="000000" w:themeColor="text1"/>
          <w:szCs w:val="36"/>
        </w:rPr>
      </w:pPr>
    </w:p>
    <w:p w14:paraId="60C65948" w14:textId="77777777" w:rsidR="00736BC9" w:rsidRPr="00833E5A" w:rsidRDefault="00736BC9" w:rsidP="005610D8">
      <w:pPr>
        <w:widowControl w:val="0"/>
        <w:autoSpaceDE w:val="0"/>
        <w:autoSpaceDN w:val="0"/>
        <w:adjustRightInd w:val="0"/>
        <w:spacing w:after="0"/>
        <w:rPr>
          <w:rFonts w:ascii="Times New Roman" w:hAnsi="Times New Roman" w:cs="Times New Roman"/>
          <w:bCs/>
          <w:color w:val="000000" w:themeColor="text1"/>
          <w:szCs w:val="36"/>
        </w:rPr>
      </w:pPr>
    </w:p>
    <w:p w14:paraId="345BFDF1"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by</w:t>
      </w:r>
    </w:p>
    <w:p w14:paraId="4829D7C6"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08479CE0" w14:textId="77777777" w:rsidR="00736BC9" w:rsidRPr="00833E5A" w:rsidRDefault="00736BC9" w:rsidP="00736BC9">
      <w:pPr>
        <w:widowControl w:val="0"/>
        <w:autoSpaceDE w:val="0"/>
        <w:autoSpaceDN w:val="0"/>
        <w:adjustRightInd w:val="0"/>
        <w:spacing w:after="0"/>
        <w:rPr>
          <w:rFonts w:ascii="Times New Roman" w:hAnsi="Times New Roman" w:cs="Times New Roman"/>
          <w:bCs/>
          <w:color w:val="000000" w:themeColor="text1"/>
          <w:szCs w:val="36"/>
        </w:rPr>
      </w:pPr>
    </w:p>
    <w:p w14:paraId="3E59FDF7" w14:textId="77777777" w:rsidR="00736BC9" w:rsidRPr="00833E5A" w:rsidRDefault="00736BC9" w:rsidP="00736BC9">
      <w:pPr>
        <w:widowControl w:val="0"/>
        <w:autoSpaceDE w:val="0"/>
        <w:autoSpaceDN w:val="0"/>
        <w:adjustRightInd w:val="0"/>
        <w:spacing w:after="0"/>
        <w:rPr>
          <w:rFonts w:ascii="Times New Roman" w:hAnsi="Times New Roman" w:cs="Times New Roman"/>
          <w:bCs/>
          <w:color w:val="000000" w:themeColor="text1"/>
          <w:szCs w:val="36"/>
        </w:rPr>
      </w:pPr>
    </w:p>
    <w:p w14:paraId="1D70B63D" w14:textId="05C79B69" w:rsidR="00736BC9" w:rsidRPr="00833E5A" w:rsidRDefault="003A5A4D"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Abdullah Zubair</w:t>
      </w:r>
    </w:p>
    <w:p w14:paraId="080BFCE8"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4EF21357"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37DCE040"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2F93C374"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52BE0890"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5F5B6AD5"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511E4425"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72AFDA53" w14:textId="77777777" w:rsidR="00736BC9" w:rsidRPr="00833E5A" w:rsidRDefault="00736BC9" w:rsidP="005610D8">
      <w:pPr>
        <w:widowControl w:val="0"/>
        <w:autoSpaceDE w:val="0"/>
        <w:autoSpaceDN w:val="0"/>
        <w:adjustRightInd w:val="0"/>
        <w:spacing w:after="0"/>
        <w:rPr>
          <w:rFonts w:ascii="Times New Roman" w:hAnsi="Times New Roman" w:cs="Times New Roman"/>
          <w:bCs/>
          <w:color w:val="000000" w:themeColor="text1"/>
          <w:szCs w:val="36"/>
        </w:rPr>
      </w:pPr>
    </w:p>
    <w:p w14:paraId="5F578761"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3BF17D5D"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3A632C8E"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A THESIS</w:t>
      </w:r>
    </w:p>
    <w:p w14:paraId="09B12047"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6B2FEB5A"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 xml:space="preserve">SUBMITTED TO THE </w:t>
      </w:r>
      <w:r w:rsidR="005518B6" w:rsidRPr="00833E5A">
        <w:rPr>
          <w:rFonts w:ascii="Times New Roman" w:hAnsi="Times New Roman" w:cs="Times New Roman"/>
          <w:bCs/>
          <w:color w:val="000000" w:themeColor="text1"/>
          <w:szCs w:val="36"/>
        </w:rPr>
        <w:t>CUMMING SCHOOL</w:t>
      </w:r>
      <w:r w:rsidRPr="00833E5A">
        <w:rPr>
          <w:rFonts w:ascii="Times New Roman" w:hAnsi="Times New Roman" w:cs="Times New Roman"/>
          <w:bCs/>
          <w:color w:val="000000" w:themeColor="text1"/>
          <w:szCs w:val="36"/>
        </w:rPr>
        <w:t xml:space="preserve"> OF MEDICINE</w:t>
      </w:r>
    </w:p>
    <w:p w14:paraId="2864D84E"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3FCADE82"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IN PARTIAL FULFILMENT OF THE REQUIREMENTS FOR THE</w:t>
      </w:r>
    </w:p>
    <w:p w14:paraId="64C70794"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427A9740"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DEGREE OF BACHELOR OF HEALTH SCIENCES HONO</w:t>
      </w:r>
      <w:r w:rsidR="005518B6" w:rsidRPr="00833E5A">
        <w:rPr>
          <w:rFonts w:ascii="Times New Roman" w:hAnsi="Times New Roman" w:cs="Times New Roman"/>
          <w:bCs/>
          <w:color w:val="000000" w:themeColor="text1"/>
          <w:szCs w:val="36"/>
        </w:rPr>
        <w:t>U</w:t>
      </w:r>
      <w:r w:rsidRPr="00833E5A">
        <w:rPr>
          <w:rFonts w:ascii="Times New Roman" w:hAnsi="Times New Roman" w:cs="Times New Roman"/>
          <w:bCs/>
          <w:color w:val="000000" w:themeColor="text1"/>
          <w:szCs w:val="36"/>
        </w:rPr>
        <w:t xml:space="preserve">RS </w:t>
      </w:r>
    </w:p>
    <w:p w14:paraId="74094DF6"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2400BCCC"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4B579D46"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7B3964FC"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Bachelor of Health Sciences</w:t>
      </w:r>
    </w:p>
    <w:p w14:paraId="63E42097" w14:textId="77777777" w:rsidR="00736BC9" w:rsidRPr="00833E5A" w:rsidRDefault="005518B6"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Cumming School</w:t>
      </w:r>
      <w:r w:rsidR="00736BC9" w:rsidRPr="00833E5A">
        <w:rPr>
          <w:rFonts w:ascii="Times New Roman" w:hAnsi="Times New Roman" w:cs="Times New Roman"/>
          <w:bCs/>
          <w:color w:val="000000" w:themeColor="text1"/>
          <w:szCs w:val="36"/>
        </w:rPr>
        <w:t xml:space="preserve"> of Medicine</w:t>
      </w:r>
    </w:p>
    <w:p w14:paraId="41C3233D"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University of Calgary</w:t>
      </w:r>
    </w:p>
    <w:p w14:paraId="762BA197"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Calgary, AB</w:t>
      </w:r>
    </w:p>
    <w:p w14:paraId="02E3142C"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5C898844"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233D7FF5" w14:textId="3B5C7171" w:rsidR="00736BC9" w:rsidRPr="00833E5A" w:rsidRDefault="00DD4C97"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March 202</w:t>
      </w:r>
      <w:r w:rsidR="003A5A4D" w:rsidRPr="00833E5A">
        <w:rPr>
          <w:rFonts w:ascii="Times New Roman" w:hAnsi="Times New Roman" w:cs="Times New Roman"/>
          <w:bCs/>
          <w:color w:val="000000" w:themeColor="text1"/>
          <w:szCs w:val="36"/>
        </w:rPr>
        <w:t>4</w:t>
      </w:r>
    </w:p>
    <w:p w14:paraId="0962B006"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2A079DBD" w14:textId="77777777" w:rsidR="00736BC9"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p>
    <w:p w14:paraId="013B210C" w14:textId="025125C2" w:rsidR="007E4A7C" w:rsidRPr="00833E5A" w:rsidRDefault="00736BC9" w:rsidP="00736BC9">
      <w:pPr>
        <w:widowControl w:val="0"/>
        <w:autoSpaceDE w:val="0"/>
        <w:autoSpaceDN w:val="0"/>
        <w:adjustRightInd w:val="0"/>
        <w:spacing w:after="0"/>
        <w:jc w:val="cente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 xml:space="preserve">© </w:t>
      </w:r>
      <w:r w:rsidR="00D03DEE" w:rsidRPr="00833E5A">
        <w:rPr>
          <w:rFonts w:ascii="Times New Roman" w:hAnsi="Times New Roman" w:cs="Times New Roman"/>
          <w:bCs/>
          <w:color w:val="000000" w:themeColor="text1"/>
          <w:szCs w:val="36"/>
        </w:rPr>
        <w:t>Abdullah Zubair</w:t>
      </w:r>
      <w:r w:rsidR="007D07F7" w:rsidRPr="00833E5A">
        <w:rPr>
          <w:rFonts w:ascii="Times New Roman" w:hAnsi="Times New Roman" w:cs="Times New Roman"/>
          <w:bCs/>
          <w:color w:val="000000" w:themeColor="text1"/>
          <w:szCs w:val="36"/>
        </w:rPr>
        <w:t xml:space="preserve"> </w:t>
      </w:r>
      <w:r w:rsidR="00D03DEE" w:rsidRPr="00833E5A">
        <w:rPr>
          <w:rFonts w:ascii="Times New Roman" w:hAnsi="Times New Roman" w:cs="Times New Roman"/>
          <w:bCs/>
          <w:color w:val="000000" w:themeColor="text1"/>
          <w:szCs w:val="36"/>
        </w:rPr>
        <w:t>2024</w:t>
      </w:r>
    </w:p>
    <w:p w14:paraId="6554E76B" w14:textId="053EDB93" w:rsidR="005D208E" w:rsidRPr="005D208E" w:rsidRDefault="00C2077B" w:rsidP="005D208E">
      <w:pPr>
        <w:pStyle w:val="Heading1"/>
        <w:rPr>
          <w:rFonts w:cs="Times New Roman"/>
        </w:rPr>
      </w:pPr>
      <w:bookmarkStart w:id="1" w:name="_Toc161977222"/>
      <w:r w:rsidRPr="00833E5A">
        <w:rPr>
          <w:rFonts w:cs="Times New Roman"/>
        </w:rPr>
        <w:lastRenderedPageBreak/>
        <w:t>Abstract</w:t>
      </w:r>
      <w:bookmarkEnd w:id="1"/>
    </w:p>
    <w:p w14:paraId="0C733B1B" w14:textId="558E5058" w:rsidR="005D208E" w:rsidRPr="005D208E" w:rsidRDefault="005D208E" w:rsidP="005D208E">
      <w:pPr>
        <w:spacing w:line="480" w:lineRule="auto"/>
        <w:ind w:firstLine="720"/>
        <w:rPr>
          <w:rFonts w:ascii="Times New Roman" w:hAnsi="Times New Roman" w:cs="Times New Roman"/>
        </w:rPr>
      </w:pPr>
      <w:r w:rsidRPr="005D208E">
        <w:rPr>
          <w:rFonts w:ascii="Times New Roman" w:hAnsi="Times New Roman" w:cs="Times New Roman"/>
        </w:rPr>
        <w:t>Mosquito-borne diseases pose significant public health challenges globally. Accurate species identification is crucial for effective mosquito control programs. This study aimed to develop a Convolutional Neural Network (CNN) model for automated identification of mosquito species in Alberta, Canada. A comprehensive image dataset was created by combining newly captured images of Alberta mosquitoes with existing published data. Transfer learning with a ResNet-50 architecture was employed to train, validate, and test the CNN model. Data augmentation, preprocessing techniques, and class imbalance mitigation strategies were applied. The best-performing model, identified through hyperparameter grid search, demonstrated high validation accuracy (9</w:t>
      </w:r>
      <w:r w:rsidR="00E01E32">
        <w:rPr>
          <w:rFonts w:ascii="Times New Roman" w:hAnsi="Times New Roman" w:cs="Times New Roman"/>
        </w:rPr>
        <w:t>1</w:t>
      </w:r>
      <w:r w:rsidRPr="005D208E">
        <w:rPr>
          <w:rFonts w:ascii="Times New Roman" w:hAnsi="Times New Roman" w:cs="Times New Roman"/>
        </w:rPr>
        <w:t>.</w:t>
      </w:r>
      <w:r w:rsidR="00E01E32">
        <w:rPr>
          <w:rFonts w:ascii="Times New Roman" w:hAnsi="Times New Roman" w:cs="Times New Roman"/>
        </w:rPr>
        <w:t>78</w:t>
      </w:r>
      <w:r w:rsidRPr="005D208E">
        <w:rPr>
          <w:rFonts w:ascii="Times New Roman" w:hAnsi="Times New Roman" w:cs="Times New Roman"/>
        </w:rPr>
        <w:t>%), low validation loss (0.</w:t>
      </w:r>
      <w:r w:rsidR="00E01E32">
        <w:rPr>
          <w:rFonts w:ascii="Times New Roman" w:hAnsi="Times New Roman" w:cs="Times New Roman"/>
        </w:rPr>
        <w:t>33</w:t>
      </w:r>
      <w:r w:rsidRPr="005D208E">
        <w:rPr>
          <w:rFonts w:ascii="Times New Roman" w:hAnsi="Times New Roman" w:cs="Times New Roman"/>
        </w:rPr>
        <w:t xml:space="preserve">), and strong </w:t>
      </w:r>
      <w:r w:rsidR="00E01E32">
        <w:rPr>
          <w:rFonts w:ascii="Times New Roman" w:hAnsi="Times New Roman" w:cs="Times New Roman"/>
        </w:rPr>
        <w:t xml:space="preserve">average </w:t>
      </w:r>
      <w:r w:rsidRPr="005D208E">
        <w:rPr>
          <w:rFonts w:ascii="Times New Roman" w:hAnsi="Times New Roman" w:cs="Times New Roman"/>
        </w:rPr>
        <w:t>F1-score</w:t>
      </w:r>
      <w:r w:rsidR="00E01E32">
        <w:rPr>
          <w:rFonts w:ascii="Times New Roman" w:hAnsi="Times New Roman" w:cs="Times New Roman"/>
        </w:rPr>
        <w:t xml:space="preserve"> </w:t>
      </w:r>
      <w:r w:rsidRPr="005D208E">
        <w:rPr>
          <w:rFonts w:ascii="Times New Roman" w:hAnsi="Times New Roman" w:cs="Times New Roman"/>
        </w:rPr>
        <w:t>(</w:t>
      </w:r>
      <w:r w:rsidR="00E01E32">
        <w:rPr>
          <w:rFonts w:ascii="Times New Roman" w:hAnsi="Times New Roman" w:cs="Times New Roman"/>
        </w:rPr>
        <w:t xml:space="preserve">90.37%). </w:t>
      </w:r>
      <w:r w:rsidR="008869AD">
        <w:rPr>
          <w:rFonts w:ascii="Times New Roman" w:hAnsi="Times New Roman" w:cs="Times New Roman"/>
        </w:rPr>
        <w:t>Our</w:t>
      </w:r>
      <w:r w:rsidRPr="005D208E">
        <w:rPr>
          <w:rFonts w:ascii="Times New Roman" w:hAnsi="Times New Roman" w:cs="Times New Roman"/>
        </w:rPr>
        <w:t xml:space="preserve"> model was integrated into a user-friendly web application to facilitate rapid and accessible species identification. This research highlights the efficacy of </w:t>
      </w:r>
      <w:r w:rsidR="00E01E32">
        <w:rPr>
          <w:rFonts w:ascii="Times New Roman" w:hAnsi="Times New Roman" w:cs="Times New Roman"/>
        </w:rPr>
        <w:t>machine</w:t>
      </w:r>
      <w:r w:rsidRPr="005D208E">
        <w:rPr>
          <w:rFonts w:ascii="Times New Roman" w:hAnsi="Times New Roman" w:cs="Times New Roman"/>
        </w:rPr>
        <w:t xml:space="preserve"> learning for </w:t>
      </w:r>
      <w:r w:rsidR="00E01E32">
        <w:rPr>
          <w:rFonts w:ascii="Times New Roman" w:hAnsi="Times New Roman" w:cs="Times New Roman"/>
        </w:rPr>
        <w:t xml:space="preserve">mosquito </w:t>
      </w:r>
      <w:r w:rsidRPr="005D208E">
        <w:rPr>
          <w:rFonts w:ascii="Times New Roman" w:hAnsi="Times New Roman" w:cs="Times New Roman"/>
        </w:rPr>
        <w:t xml:space="preserve">classification tasks and offers a valuable tool for public health initiatives, aiding in mosquito control programs. Future work could explore expanded datasets, alternative CNN architectures, and further refinement of class imbalance mitigation techniques to enhance </w:t>
      </w:r>
      <w:r w:rsidR="008869AD">
        <w:rPr>
          <w:rFonts w:ascii="Times New Roman" w:hAnsi="Times New Roman" w:cs="Times New Roman"/>
        </w:rPr>
        <w:t>our</w:t>
      </w:r>
      <w:r w:rsidRPr="005D208E">
        <w:rPr>
          <w:rFonts w:ascii="Times New Roman" w:hAnsi="Times New Roman" w:cs="Times New Roman"/>
        </w:rPr>
        <w:t xml:space="preserve"> model's performance and generalizability.</w:t>
      </w:r>
    </w:p>
    <w:p w14:paraId="1C0C906F" w14:textId="77777777" w:rsidR="000B41F9" w:rsidRPr="00833E5A" w:rsidRDefault="000B41F9">
      <w:pPr>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br w:type="page"/>
      </w:r>
    </w:p>
    <w:p w14:paraId="32A71225" w14:textId="6D1E76EB" w:rsidR="00226E63" w:rsidRPr="00EA4434" w:rsidRDefault="000B41F9" w:rsidP="00EA4434">
      <w:pPr>
        <w:pStyle w:val="Heading1"/>
        <w:spacing w:line="480" w:lineRule="auto"/>
        <w:rPr>
          <w:rFonts w:cs="Times New Roman"/>
        </w:rPr>
      </w:pPr>
      <w:bookmarkStart w:id="2" w:name="_Toc161977223"/>
      <w:r w:rsidRPr="00833E5A">
        <w:rPr>
          <w:rFonts w:cs="Times New Roman"/>
        </w:rPr>
        <w:lastRenderedPageBreak/>
        <w:t>Acknowledgements</w:t>
      </w:r>
      <w:bookmarkEnd w:id="2"/>
    </w:p>
    <w:p w14:paraId="04E714C9" w14:textId="57B96F3D" w:rsidR="000B41F9" w:rsidRPr="00833E5A" w:rsidRDefault="00226E63" w:rsidP="00275B3A">
      <w:pPr>
        <w:spacing w:line="480" w:lineRule="auto"/>
        <w:ind w:firstLine="720"/>
        <w:rPr>
          <w:rFonts w:ascii="Times New Roman" w:hAnsi="Times New Roman" w:cs="Times New Roman"/>
          <w:bCs/>
          <w:color w:val="000000" w:themeColor="text1"/>
          <w:szCs w:val="36"/>
        </w:rPr>
      </w:pPr>
      <w:r w:rsidRPr="00833E5A">
        <w:rPr>
          <w:rFonts w:ascii="Times New Roman" w:hAnsi="Times New Roman" w:cs="Times New Roman"/>
          <w:bCs/>
          <w:color w:val="000000" w:themeColor="text1"/>
          <w:szCs w:val="36"/>
        </w:rPr>
        <w:t xml:space="preserve">I would like to express my sincere gratitude to Dr. John Soghigian for the opportunity to conduct this thesis under his guidance and for his invaluable support throughout the process. His expertise and mentorship have been instrumental in shaping my research. </w:t>
      </w:r>
      <w:r w:rsidR="005D050A" w:rsidRPr="00833E5A">
        <w:rPr>
          <w:rFonts w:ascii="Times New Roman" w:hAnsi="Times New Roman" w:cs="Times New Roman"/>
          <w:bCs/>
          <w:color w:val="000000" w:themeColor="text1"/>
          <w:szCs w:val="36"/>
        </w:rPr>
        <w:t xml:space="preserve">I would also like to sincerely thank the entire lab team for their collaboration, assistance, and advice. </w:t>
      </w:r>
    </w:p>
    <w:p w14:paraId="3135E57D" w14:textId="77777777" w:rsidR="005D050A" w:rsidRPr="00833E5A" w:rsidRDefault="005D050A">
      <w:pPr>
        <w:rPr>
          <w:rFonts w:ascii="Times New Roman" w:hAnsi="Times New Roman" w:cs="Times New Roman"/>
          <w:bCs/>
          <w:color w:val="000000" w:themeColor="text1"/>
          <w:szCs w:val="36"/>
        </w:rPr>
      </w:pPr>
    </w:p>
    <w:p w14:paraId="6A608157" w14:textId="77777777" w:rsidR="005D050A" w:rsidRPr="00833E5A" w:rsidRDefault="005D050A">
      <w:pPr>
        <w:rPr>
          <w:rFonts w:ascii="Times New Roman" w:hAnsi="Times New Roman" w:cs="Times New Roman"/>
          <w:bCs/>
          <w:color w:val="000000" w:themeColor="text1"/>
          <w:szCs w:val="36"/>
        </w:rPr>
      </w:pPr>
    </w:p>
    <w:p w14:paraId="50815858" w14:textId="77777777" w:rsidR="005D050A" w:rsidRPr="00833E5A" w:rsidRDefault="005D050A">
      <w:pPr>
        <w:rPr>
          <w:rFonts w:ascii="Times New Roman" w:hAnsi="Times New Roman" w:cs="Times New Roman"/>
          <w:bCs/>
          <w:color w:val="000000" w:themeColor="text1"/>
          <w:szCs w:val="36"/>
        </w:rPr>
      </w:pPr>
    </w:p>
    <w:p w14:paraId="2B01C4F2" w14:textId="77777777" w:rsidR="005D050A" w:rsidRPr="00833E5A" w:rsidRDefault="005D050A">
      <w:pPr>
        <w:rPr>
          <w:rFonts w:ascii="Times New Roman" w:hAnsi="Times New Roman" w:cs="Times New Roman"/>
          <w:bCs/>
          <w:color w:val="000000" w:themeColor="text1"/>
          <w:szCs w:val="36"/>
        </w:rPr>
      </w:pPr>
    </w:p>
    <w:p w14:paraId="0F9DA1E2" w14:textId="77777777" w:rsidR="005D050A" w:rsidRPr="00833E5A" w:rsidRDefault="005D050A">
      <w:pPr>
        <w:rPr>
          <w:rFonts w:ascii="Times New Roman" w:hAnsi="Times New Roman" w:cs="Times New Roman"/>
          <w:bCs/>
          <w:color w:val="000000" w:themeColor="text1"/>
          <w:szCs w:val="36"/>
        </w:rPr>
      </w:pPr>
    </w:p>
    <w:p w14:paraId="24C425FE" w14:textId="77777777" w:rsidR="005D050A" w:rsidRPr="00833E5A" w:rsidRDefault="005D050A">
      <w:pPr>
        <w:rPr>
          <w:rFonts w:ascii="Times New Roman" w:hAnsi="Times New Roman" w:cs="Times New Roman"/>
          <w:bCs/>
          <w:color w:val="000000" w:themeColor="text1"/>
          <w:szCs w:val="36"/>
        </w:rPr>
      </w:pPr>
    </w:p>
    <w:p w14:paraId="521D0A89" w14:textId="77777777" w:rsidR="005D050A" w:rsidRPr="00833E5A" w:rsidRDefault="005D050A">
      <w:pPr>
        <w:rPr>
          <w:rFonts w:ascii="Times New Roman" w:hAnsi="Times New Roman" w:cs="Times New Roman"/>
          <w:bCs/>
          <w:color w:val="000000" w:themeColor="text1"/>
          <w:szCs w:val="36"/>
        </w:rPr>
      </w:pPr>
    </w:p>
    <w:p w14:paraId="4C0CAFFF" w14:textId="77777777" w:rsidR="005D050A" w:rsidRPr="00833E5A" w:rsidRDefault="005D050A">
      <w:pPr>
        <w:rPr>
          <w:rFonts w:ascii="Times New Roman" w:hAnsi="Times New Roman" w:cs="Times New Roman"/>
          <w:bCs/>
          <w:color w:val="000000" w:themeColor="text1"/>
          <w:szCs w:val="36"/>
        </w:rPr>
      </w:pPr>
    </w:p>
    <w:p w14:paraId="34D29564" w14:textId="77777777" w:rsidR="005D050A" w:rsidRPr="00833E5A" w:rsidRDefault="005D050A">
      <w:pPr>
        <w:rPr>
          <w:rFonts w:ascii="Times New Roman" w:hAnsi="Times New Roman" w:cs="Times New Roman"/>
          <w:bCs/>
          <w:color w:val="000000" w:themeColor="text1"/>
          <w:szCs w:val="36"/>
        </w:rPr>
      </w:pPr>
    </w:p>
    <w:p w14:paraId="303B1617" w14:textId="77777777" w:rsidR="005D050A" w:rsidRPr="00833E5A" w:rsidRDefault="005D050A">
      <w:pPr>
        <w:rPr>
          <w:rFonts w:ascii="Times New Roman" w:hAnsi="Times New Roman" w:cs="Times New Roman"/>
          <w:bCs/>
          <w:color w:val="000000" w:themeColor="text1"/>
          <w:szCs w:val="36"/>
        </w:rPr>
      </w:pPr>
    </w:p>
    <w:p w14:paraId="41800222" w14:textId="77777777" w:rsidR="005D050A" w:rsidRPr="00833E5A" w:rsidRDefault="005D050A">
      <w:pPr>
        <w:rPr>
          <w:rFonts w:ascii="Times New Roman" w:hAnsi="Times New Roman" w:cs="Times New Roman"/>
          <w:bCs/>
          <w:color w:val="000000" w:themeColor="text1"/>
          <w:szCs w:val="36"/>
        </w:rPr>
      </w:pPr>
    </w:p>
    <w:p w14:paraId="04C34508" w14:textId="77777777" w:rsidR="005D050A" w:rsidRPr="00833E5A" w:rsidRDefault="005D050A">
      <w:pPr>
        <w:rPr>
          <w:rFonts w:ascii="Times New Roman" w:hAnsi="Times New Roman" w:cs="Times New Roman"/>
          <w:bCs/>
          <w:color w:val="000000" w:themeColor="text1"/>
          <w:szCs w:val="36"/>
        </w:rPr>
      </w:pPr>
    </w:p>
    <w:p w14:paraId="62B36F15" w14:textId="77777777" w:rsidR="005D050A" w:rsidRPr="00833E5A" w:rsidRDefault="005D050A">
      <w:pPr>
        <w:rPr>
          <w:rFonts w:ascii="Times New Roman" w:hAnsi="Times New Roman" w:cs="Times New Roman"/>
          <w:bCs/>
          <w:color w:val="000000" w:themeColor="text1"/>
          <w:szCs w:val="36"/>
        </w:rPr>
      </w:pPr>
    </w:p>
    <w:p w14:paraId="18CB9533" w14:textId="77777777" w:rsidR="005D050A" w:rsidRPr="00833E5A" w:rsidRDefault="005D050A">
      <w:pPr>
        <w:rPr>
          <w:rFonts w:ascii="Times New Roman" w:hAnsi="Times New Roman" w:cs="Times New Roman"/>
          <w:bCs/>
          <w:color w:val="000000" w:themeColor="text1"/>
          <w:szCs w:val="36"/>
        </w:rPr>
      </w:pPr>
    </w:p>
    <w:p w14:paraId="67E69B30" w14:textId="77777777" w:rsidR="005D050A" w:rsidRPr="00833E5A" w:rsidRDefault="005D050A">
      <w:pPr>
        <w:rPr>
          <w:rFonts w:ascii="Times New Roman" w:hAnsi="Times New Roman" w:cs="Times New Roman"/>
          <w:bCs/>
          <w:color w:val="000000" w:themeColor="text1"/>
          <w:szCs w:val="36"/>
        </w:rPr>
      </w:pPr>
    </w:p>
    <w:p w14:paraId="65719C99" w14:textId="77777777" w:rsidR="005D050A" w:rsidRPr="00833E5A" w:rsidRDefault="005D050A">
      <w:pPr>
        <w:rPr>
          <w:rFonts w:ascii="Times New Roman" w:hAnsi="Times New Roman" w:cs="Times New Roman"/>
          <w:bCs/>
          <w:color w:val="000000" w:themeColor="text1"/>
          <w:szCs w:val="36"/>
        </w:rPr>
      </w:pPr>
    </w:p>
    <w:p w14:paraId="3691C805" w14:textId="77777777" w:rsidR="005D050A" w:rsidRPr="00833E5A" w:rsidRDefault="005D050A">
      <w:pPr>
        <w:rPr>
          <w:rFonts w:ascii="Times New Roman" w:hAnsi="Times New Roman" w:cs="Times New Roman"/>
          <w:bCs/>
          <w:color w:val="000000" w:themeColor="text1"/>
          <w:szCs w:val="36"/>
        </w:rPr>
      </w:pPr>
    </w:p>
    <w:p w14:paraId="2477A0E1" w14:textId="77777777" w:rsidR="005D050A" w:rsidRPr="00833E5A" w:rsidRDefault="005D050A">
      <w:pPr>
        <w:rPr>
          <w:rFonts w:ascii="Times New Roman" w:hAnsi="Times New Roman" w:cs="Times New Roman"/>
          <w:bCs/>
          <w:color w:val="000000" w:themeColor="text1"/>
          <w:szCs w:val="36"/>
        </w:rPr>
      </w:pPr>
    </w:p>
    <w:p w14:paraId="33843BC6" w14:textId="77777777" w:rsidR="005D050A" w:rsidRPr="00833E5A" w:rsidRDefault="005D050A">
      <w:pPr>
        <w:rPr>
          <w:rFonts w:ascii="Times New Roman" w:hAnsi="Times New Roman" w:cs="Times New Roman"/>
          <w:bCs/>
          <w:color w:val="000000" w:themeColor="text1"/>
          <w:szCs w:val="36"/>
        </w:rPr>
      </w:pPr>
    </w:p>
    <w:p w14:paraId="5CBCA947" w14:textId="77777777" w:rsidR="005D050A" w:rsidRPr="00833E5A" w:rsidRDefault="005D050A">
      <w:pPr>
        <w:rPr>
          <w:rFonts w:ascii="Times New Roman" w:hAnsi="Times New Roman" w:cs="Times New Roman"/>
          <w:bCs/>
          <w:color w:val="000000" w:themeColor="text1"/>
          <w:szCs w:val="36"/>
        </w:rPr>
      </w:pPr>
    </w:p>
    <w:p w14:paraId="3443755A" w14:textId="2B79805B" w:rsidR="000B41F9" w:rsidRPr="00833E5A" w:rsidRDefault="000B41F9" w:rsidP="00A00489">
      <w:pPr>
        <w:pStyle w:val="Heading1"/>
        <w:rPr>
          <w:rFonts w:cs="Times New Roman"/>
        </w:rPr>
      </w:pPr>
      <w:bookmarkStart w:id="3" w:name="_Toc161977224"/>
      <w:r w:rsidRPr="00833E5A">
        <w:rPr>
          <w:rFonts w:cs="Times New Roman"/>
        </w:rPr>
        <w:lastRenderedPageBreak/>
        <w:t>Reflection</w:t>
      </w:r>
      <w:bookmarkEnd w:id="3"/>
    </w:p>
    <w:p w14:paraId="31431BCB" w14:textId="41D9EC12" w:rsidR="00AB60D0" w:rsidRPr="00833E5A" w:rsidRDefault="00B202AE" w:rsidP="00B52839">
      <w:pPr>
        <w:spacing w:line="480" w:lineRule="auto"/>
        <w:ind w:firstLine="720"/>
        <w:rPr>
          <w:rFonts w:ascii="Times New Roman" w:hAnsi="Times New Roman" w:cs="Times New Roman"/>
          <w:bCs/>
          <w:color w:val="000000" w:themeColor="text1"/>
          <w:szCs w:val="36"/>
        </w:rPr>
      </w:pPr>
      <w:r w:rsidRPr="00B202AE">
        <w:rPr>
          <w:rFonts w:ascii="Times New Roman" w:hAnsi="Times New Roman" w:cs="Times New Roman"/>
          <w:bCs/>
          <w:color w:val="000000" w:themeColor="text1"/>
          <w:szCs w:val="36"/>
        </w:rPr>
        <w:t xml:space="preserve">Throughout </w:t>
      </w:r>
      <w:r w:rsidR="00651F12">
        <w:rPr>
          <w:rFonts w:ascii="Times New Roman" w:hAnsi="Times New Roman" w:cs="Times New Roman"/>
          <w:bCs/>
          <w:color w:val="000000" w:themeColor="text1"/>
          <w:szCs w:val="36"/>
        </w:rPr>
        <w:t xml:space="preserve">this past year working on this project, </w:t>
      </w:r>
      <w:r w:rsidRPr="00B202AE">
        <w:rPr>
          <w:rFonts w:ascii="Times New Roman" w:hAnsi="Times New Roman" w:cs="Times New Roman"/>
          <w:bCs/>
          <w:color w:val="000000" w:themeColor="text1"/>
          <w:szCs w:val="36"/>
        </w:rPr>
        <w:t xml:space="preserve">I </w:t>
      </w:r>
      <w:r w:rsidR="00651F12">
        <w:rPr>
          <w:rFonts w:ascii="Times New Roman" w:hAnsi="Times New Roman" w:cs="Times New Roman"/>
          <w:bCs/>
          <w:color w:val="000000" w:themeColor="text1"/>
          <w:szCs w:val="36"/>
        </w:rPr>
        <w:t xml:space="preserve">have </w:t>
      </w:r>
      <w:r w:rsidRPr="00B202AE">
        <w:rPr>
          <w:rFonts w:ascii="Times New Roman" w:hAnsi="Times New Roman" w:cs="Times New Roman"/>
          <w:bCs/>
          <w:color w:val="000000" w:themeColor="text1"/>
          <w:szCs w:val="36"/>
        </w:rPr>
        <w:t>learned</w:t>
      </w:r>
      <w:r w:rsidR="00651F12">
        <w:rPr>
          <w:rFonts w:ascii="Times New Roman" w:hAnsi="Times New Roman" w:cs="Times New Roman"/>
          <w:bCs/>
          <w:color w:val="000000" w:themeColor="text1"/>
          <w:szCs w:val="36"/>
        </w:rPr>
        <w:t xml:space="preserve"> a substantial amount on the process and the effort it takes to conduct a large-scale thesis project</w:t>
      </w:r>
      <w:r w:rsidRPr="00B202AE">
        <w:rPr>
          <w:rFonts w:ascii="Times New Roman" w:hAnsi="Times New Roman" w:cs="Times New Roman"/>
          <w:bCs/>
          <w:color w:val="000000" w:themeColor="text1"/>
          <w:szCs w:val="36"/>
        </w:rPr>
        <w:t xml:space="preserve">. </w:t>
      </w:r>
      <w:r w:rsidR="00651F12">
        <w:rPr>
          <w:rFonts w:ascii="Times New Roman" w:hAnsi="Times New Roman" w:cs="Times New Roman"/>
          <w:bCs/>
          <w:color w:val="000000" w:themeColor="text1"/>
          <w:szCs w:val="36"/>
        </w:rPr>
        <w:t xml:space="preserve">I have also learned quite a bit about myself and the best ways I like to go about learning various concepts. </w:t>
      </w:r>
      <w:r w:rsidRPr="00B202AE">
        <w:rPr>
          <w:rFonts w:ascii="Times New Roman" w:hAnsi="Times New Roman" w:cs="Times New Roman"/>
          <w:bCs/>
          <w:color w:val="000000" w:themeColor="text1"/>
          <w:szCs w:val="36"/>
        </w:rPr>
        <w:t>When I first started this project</w:t>
      </w:r>
      <w:r w:rsidR="00B05043">
        <w:rPr>
          <w:rFonts w:ascii="Times New Roman" w:hAnsi="Times New Roman" w:cs="Times New Roman"/>
          <w:bCs/>
          <w:color w:val="000000" w:themeColor="text1"/>
          <w:szCs w:val="36"/>
        </w:rPr>
        <w:t xml:space="preserve"> in September</w:t>
      </w:r>
      <w:r w:rsidRPr="00B202AE">
        <w:rPr>
          <w:rFonts w:ascii="Times New Roman" w:hAnsi="Times New Roman" w:cs="Times New Roman"/>
          <w:bCs/>
          <w:color w:val="000000" w:themeColor="text1"/>
          <w:szCs w:val="36"/>
        </w:rPr>
        <w:t xml:space="preserve">, I had </w:t>
      </w:r>
      <w:r w:rsidR="00651F12">
        <w:rPr>
          <w:rFonts w:ascii="Times New Roman" w:hAnsi="Times New Roman" w:cs="Times New Roman"/>
          <w:bCs/>
          <w:color w:val="000000" w:themeColor="text1"/>
          <w:szCs w:val="36"/>
        </w:rPr>
        <w:t xml:space="preserve">little to </w:t>
      </w:r>
      <w:r w:rsidRPr="00B202AE">
        <w:rPr>
          <w:rFonts w:ascii="Times New Roman" w:hAnsi="Times New Roman" w:cs="Times New Roman"/>
          <w:bCs/>
          <w:color w:val="000000" w:themeColor="text1"/>
          <w:szCs w:val="36"/>
        </w:rPr>
        <w:t xml:space="preserve">no knowledge of machine learning or </w:t>
      </w:r>
      <w:r w:rsidR="00B05043">
        <w:rPr>
          <w:rFonts w:ascii="Times New Roman" w:hAnsi="Times New Roman" w:cs="Times New Roman"/>
          <w:bCs/>
          <w:color w:val="000000" w:themeColor="text1"/>
          <w:szCs w:val="36"/>
        </w:rPr>
        <w:t>c</w:t>
      </w:r>
      <w:r w:rsidRPr="00B202AE">
        <w:rPr>
          <w:rFonts w:ascii="Times New Roman" w:hAnsi="Times New Roman" w:cs="Times New Roman"/>
          <w:bCs/>
          <w:color w:val="000000" w:themeColor="text1"/>
          <w:szCs w:val="36"/>
        </w:rPr>
        <w:t xml:space="preserve">onvolutional </w:t>
      </w:r>
      <w:r w:rsidR="00B05043">
        <w:rPr>
          <w:rFonts w:ascii="Times New Roman" w:hAnsi="Times New Roman" w:cs="Times New Roman"/>
          <w:bCs/>
          <w:color w:val="000000" w:themeColor="text1"/>
          <w:szCs w:val="36"/>
        </w:rPr>
        <w:t>n</w:t>
      </w:r>
      <w:r w:rsidRPr="00B202AE">
        <w:rPr>
          <w:rFonts w:ascii="Times New Roman" w:hAnsi="Times New Roman" w:cs="Times New Roman"/>
          <w:bCs/>
          <w:color w:val="000000" w:themeColor="text1"/>
          <w:szCs w:val="36"/>
        </w:rPr>
        <w:t xml:space="preserve">eural </w:t>
      </w:r>
      <w:r w:rsidR="00B05043">
        <w:rPr>
          <w:rFonts w:ascii="Times New Roman" w:hAnsi="Times New Roman" w:cs="Times New Roman"/>
          <w:bCs/>
          <w:color w:val="000000" w:themeColor="text1"/>
          <w:szCs w:val="36"/>
        </w:rPr>
        <w:t>n</w:t>
      </w:r>
      <w:r w:rsidRPr="00B202AE">
        <w:rPr>
          <w:rFonts w:ascii="Times New Roman" w:hAnsi="Times New Roman" w:cs="Times New Roman"/>
          <w:bCs/>
          <w:color w:val="000000" w:themeColor="text1"/>
          <w:szCs w:val="36"/>
        </w:rPr>
        <w:t>etworks, which made it</w:t>
      </w:r>
      <w:r w:rsidR="00651F12">
        <w:rPr>
          <w:rFonts w:ascii="Times New Roman" w:hAnsi="Times New Roman" w:cs="Times New Roman"/>
          <w:bCs/>
          <w:color w:val="000000" w:themeColor="text1"/>
          <w:szCs w:val="36"/>
        </w:rPr>
        <w:t xml:space="preserve"> quite intimidating and</w:t>
      </w:r>
      <w:r w:rsidRPr="00B202AE">
        <w:rPr>
          <w:rFonts w:ascii="Times New Roman" w:hAnsi="Times New Roman" w:cs="Times New Roman"/>
          <w:bCs/>
          <w:color w:val="000000" w:themeColor="text1"/>
          <w:szCs w:val="36"/>
        </w:rPr>
        <w:t xml:space="preserve"> challenging to get started. Initially, the plan was to modify or improve upon an existing published mosquito species identification </w:t>
      </w:r>
      <w:r w:rsidR="00C15E39" w:rsidRPr="00B202AE">
        <w:rPr>
          <w:rFonts w:ascii="Times New Roman" w:hAnsi="Times New Roman" w:cs="Times New Roman"/>
          <w:bCs/>
          <w:color w:val="000000" w:themeColor="text1"/>
          <w:szCs w:val="36"/>
        </w:rPr>
        <w:t>model</w:t>
      </w:r>
      <w:r w:rsidR="00B05043">
        <w:rPr>
          <w:rFonts w:ascii="Times New Roman" w:hAnsi="Times New Roman" w:cs="Times New Roman"/>
          <w:bCs/>
          <w:color w:val="000000" w:themeColor="text1"/>
          <w:szCs w:val="36"/>
        </w:rPr>
        <w:t xml:space="preserve">. Getting the existing </w:t>
      </w:r>
      <w:r w:rsidR="00651F12">
        <w:rPr>
          <w:rFonts w:ascii="Times New Roman" w:hAnsi="Times New Roman" w:cs="Times New Roman"/>
          <w:bCs/>
          <w:color w:val="000000" w:themeColor="text1"/>
          <w:szCs w:val="36"/>
        </w:rPr>
        <w:t>model,</w:t>
      </w:r>
      <w:r w:rsidR="00B05043">
        <w:rPr>
          <w:rFonts w:ascii="Times New Roman" w:hAnsi="Times New Roman" w:cs="Times New Roman"/>
          <w:bCs/>
          <w:color w:val="000000" w:themeColor="text1"/>
          <w:szCs w:val="36"/>
        </w:rPr>
        <w:t xml:space="preserve"> I selected </w:t>
      </w:r>
      <w:r w:rsidRPr="00B202AE">
        <w:rPr>
          <w:rFonts w:ascii="Times New Roman" w:hAnsi="Times New Roman" w:cs="Times New Roman"/>
          <w:bCs/>
          <w:color w:val="000000" w:themeColor="text1"/>
          <w:szCs w:val="36"/>
        </w:rPr>
        <w:t>to work proved to be more difficult than anticipated</w:t>
      </w:r>
      <w:r w:rsidR="00B05043">
        <w:rPr>
          <w:rFonts w:ascii="Times New Roman" w:hAnsi="Times New Roman" w:cs="Times New Roman"/>
          <w:bCs/>
          <w:color w:val="000000" w:themeColor="text1"/>
          <w:szCs w:val="36"/>
        </w:rPr>
        <w:t xml:space="preserve"> and this led me to </w:t>
      </w:r>
      <w:r w:rsidR="00DA0349">
        <w:rPr>
          <w:rFonts w:ascii="Times New Roman" w:hAnsi="Times New Roman" w:cs="Times New Roman"/>
          <w:bCs/>
          <w:color w:val="000000" w:themeColor="text1"/>
          <w:szCs w:val="36"/>
        </w:rPr>
        <w:t xml:space="preserve">instead </w:t>
      </w:r>
      <w:r w:rsidR="00B05043">
        <w:rPr>
          <w:rFonts w:ascii="Times New Roman" w:hAnsi="Times New Roman" w:cs="Times New Roman"/>
          <w:bCs/>
          <w:color w:val="000000" w:themeColor="text1"/>
          <w:szCs w:val="36"/>
        </w:rPr>
        <w:t>create my own model.</w:t>
      </w:r>
      <w:r w:rsidR="00651F12">
        <w:rPr>
          <w:rFonts w:ascii="Times New Roman" w:hAnsi="Times New Roman" w:cs="Times New Roman"/>
          <w:bCs/>
          <w:color w:val="000000" w:themeColor="text1"/>
          <w:szCs w:val="36"/>
        </w:rPr>
        <w:t xml:space="preserve"> </w:t>
      </w:r>
      <w:r w:rsidR="00B52839">
        <w:rPr>
          <w:rFonts w:ascii="Times New Roman" w:hAnsi="Times New Roman" w:cs="Times New Roman"/>
          <w:bCs/>
          <w:color w:val="000000" w:themeColor="text1"/>
          <w:szCs w:val="36"/>
        </w:rPr>
        <w:t xml:space="preserve">Through this experience, I learned that while initially certain tasks may seem intimidating at first, breaking them down into smaller problems makes it easier to work on and less daunting. </w:t>
      </w:r>
      <w:r w:rsidR="00651F12">
        <w:rPr>
          <w:rFonts w:ascii="Times New Roman" w:hAnsi="Times New Roman" w:cs="Times New Roman"/>
          <w:bCs/>
          <w:color w:val="000000" w:themeColor="text1"/>
          <w:szCs w:val="36"/>
        </w:rPr>
        <w:t>I was</w:t>
      </w:r>
      <w:r w:rsidR="00B52839">
        <w:rPr>
          <w:rFonts w:ascii="Times New Roman" w:hAnsi="Times New Roman" w:cs="Times New Roman"/>
          <w:bCs/>
          <w:color w:val="000000" w:themeColor="text1"/>
          <w:szCs w:val="36"/>
        </w:rPr>
        <w:t xml:space="preserve"> also</w:t>
      </w:r>
      <w:r w:rsidR="00651F12">
        <w:rPr>
          <w:rFonts w:ascii="Times New Roman" w:hAnsi="Times New Roman" w:cs="Times New Roman"/>
          <w:bCs/>
          <w:color w:val="000000" w:themeColor="text1"/>
          <w:szCs w:val="36"/>
        </w:rPr>
        <w:t xml:space="preserve"> able to learn</w:t>
      </w:r>
      <w:r w:rsidR="00B52839">
        <w:rPr>
          <w:rFonts w:ascii="Times New Roman" w:hAnsi="Times New Roman" w:cs="Times New Roman"/>
          <w:bCs/>
          <w:color w:val="000000" w:themeColor="text1"/>
          <w:szCs w:val="36"/>
        </w:rPr>
        <w:t xml:space="preserve"> that online resources are very abundant and good at explaining abstract concepts in an easy-to-understand manner. I was able to learn </w:t>
      </w:r>
      <w:r w:rsidR="00651F12">
        <w:rPr>
          <w:rFonts w:ascii="Times New Roman" w:hAnsi="Times New Roman" w:cs="Times New Roman"/>
          <w:bCs/>
          <w:color w:val="000000" w:themeColor="text1"/>
          <w:szCs w:val="36"/>
        </w:rPr>
        <w:t xml:space="preserve">on my own using various online sources </w:t>
      </w:r>
      <w:r w:rsidR="00B52839">
        <w:rPr>
          <w:rFonts w:ascii="Times New Roman" w:hAnsi="Times New Roman" w:cs="Times New Roman"/>
          <w:bCs/>
          <w:color w:val="000000" w:themeColor="text1"/>
          <w:szCs w:val="36"/>
        </w:rPr>
        <w:t xml:space="preserve">and videos </w:t>
      </w:r>
      <w:r w:rsidR="00651F12">
        <w:rPr>
          <w:rFonts w:ascii="Times New Roman" w:hAnsi="Times New Roman" w:cs="Times New Roman"/>
          <w:bCs/>
          <w:color w:val="000000" w:themeColor="text1"/>
          <w:szCs w:val="36"/>
        </w:rPr>
        <w:t xml:space="preserve">and this was very motivating and </w:t>
      </w:r>
      <w:r w:rsidR="009E6F19">
        <w:rPr>
          <w:rFonts w:ascii="Times New Roman" w:hAnsi="Times New Roman" w:cs="Times New Roman"/>
          <w:bCs/>
          <w:color w:val="000000" w:themeColor="text1"/>
          <w:szCs w:val="36"/>
        </w:rPr>
        <w:t>what I would consider t</w:t>
      </w:r>
      <w:r w:rsidR="00651F12">
        <w:rPr>
          <w:rFonts w:ascii="Times New Roman" w:hAnsi="Times New Roman" w:cs="Times New Roman"/>
          <w:bCs/>
          <w:color w:val="000000" w:themeColor="text1"/>
          <w:szCs w:val="36"/>
        </w:rPr>
        <w:t>he best part of th</w:t>
      </w:r>
      <w:r w:rsidR="009E6F19">
        <w:rPr>
          <w:rFonts w:ascii="Times New Roman" w:hAnsi="Times New Roman" w:cs="Times New Roman"/>
          <w:bCs/>
          <w:color w:val="000000" w:themeColor="text1"/>
          <w:szCs w:val="36"/>
        </w:rPr>
        <w:t>is</w:t>
      </w:r>
      <w:r w:rsidR="00651F12">
        <w:rPr>
          <w:rFonts w:ascii="Times New Roman" w:hAnsi="Times New Roman" w:cs="Times New Roman"/>
          <w:bCs/>
          <w:color w:val="000000" w:themeColor="text1"/>
          <w:szCs w:val="36"/>
        </w:rPr>
        <w:t xml:space="preserve"> project. </w:t>
      </w:r>
      <w:r w:rsidR="009E6F19">
        <w:rPr>
          <w:rFonts w:ascii="Times New Roman" w:hAnsi="Times New Roman" w:cs="Times New Roman"/>
          <w:bCs/>
          <w:color w:val="000000" w:themeColor="text1"/>
          <w:szCs w:val="36"/>
        </w:rPr>
        <w:t xml:space="preserve">I would say while I enjoyed most parts of this projects, having my code fail and then having to wait hours and often days to rerun and retrain the model on ARC was one of the more challenging aspects as it took up a significant amount of time. </w:t>
      </w:r>
      <w:r w:rsidR="00B05043">
        <w:rPr>
          <w:rFonts w:ascii="Times New Roman" w:hAnsi="Times New Roman" w:cs="Times New Roman"/>
          <w:bCs/>
          <w:color w:val="000000" w:themeColor="text1"/>
          <w:szCs w:val="36"/>
        </w:rPr>
        <w:t xml:space="preserve">Overall, </w:t>
      </w:r>
      <w:r w:rsidRPr="00B202AE">
        <w:rPr>
          <w:rFonts w:ascii="Times New Roman" w:hAnsi="Times New Roman" w:cs="Times New Roman"/>
          <w:bCs/>
          <w:color w:val="000000" w:themeColor="text1"/>
          <w:szCs w:val="36"/>
        </w:rPr>
        <w:t xml:space="preserve">through </w:t>
      </w:r>
      <w:r w:rsidR="00651F12">
        <w:rPr>
          <w:rFonts w:ascii="Times New Roman" w:hAnsi="Times New Roman" w:cs="Times New Roman"/>
          <w:bCs/>
          <w:color w:val="000000" w:themeColor="text1"/>
          <w:szCs w:val="36"/>
        </w:rPr>
        <w:t xml:space="preserve">conducting </w:t>
      </w:r>
      <w:r w:rsidRPr="00B202AE">
        <w:rPr>
          <w:rFonts w:ascii="Times New Roman" w:hAnsi="Times New Roman" w:cs="Times New Roman"/>
          <w:bCs/>
          <w:color w:val="000000" w:themeColor="text1"/>
          <w:szCs w:val="36"/>
        </w:rPr>
        <w:t>this projec</w:t>
      </w:r>
      <w:r w:rsidR="00651F12">
        <w:rPr>
          <w:rFonts w:ascii="Times New Roman" w:hAnsi="Times New Roman" w:cs="Times New Roman"/>
          <w:bCs/>
          <w:color w:val="000000" w:themeColor="text1"/>
          <w:szCs w:val="36"/>
        </w:rPr>
        <w:t>t, self-learning, along with some of the courses I took during the semester</w:t>
      </w:r>
      <w:r w:rsidRPr="00B202AE">
        <w:rPr>
          <w:rFonts w:ascii="Times New Roman" w:hAnsi="Times New Roman" w:cs="Times New Roman"/>
          <w:bCs/>
          <w:color w:val="000000" w:themeColor="text1"/>
          <w:szCs w:val="36"/>
        </w:rPr>
        <w:t xml:space="preserve">, I was able to </w:t>
      </w:r>
      <w:r w:rsidR="00B52839">
        <w:rPr>
          <w:rFonts w:ascii="Times New Roman" w:hAnsi="Times New Roman" w:cs="Times New Roman"/>
          <w:bCs/>
          <w:color w:val="000000" w:themeColor="text1"/>
          <w:szCs w:val="36"/>
        </w:rPr>
        <w:t xml:space="preserve">understand and learn quite thoroughly about </w:t>
      </w:r>
      <w:r w:rsidRPr="00B202AE">
        <w:rPr>
          <w:rFonts w:ascii="Times New Roman" w:hAnsi="Times New Roman" w:cs="Times New Roman"/>
          <w:bCs/>
          <w:color w:val="000000" w:themeColor="text1"/>
          <w:szCs w:val="36"/>
        </w:rPr>
        <w:t>machine learning</w:t>
      </w:r>
      <w:r w:rsidR="00B05043">
        <w:rPr>
          <w:rFonts w:ascii="Times New Roman" w:hAnsi="Times New Roman" w:cs="Times New Roman"/>
          <w:bCs/>
          <w:color w:val="000000" w:themeColor="text1"/>
          <w:szCs w:val="36"/>
        </w:rPr>
        <w:t>, neural networks, and artificial intelligence</w:t>
      </w:r>
      <w:r w:rsidRPr="00B202AE">
        <w:rPr>
          <w:rFonts w:ascii="Times New Roman" w:hAnsi="Times New Roman" w:cs="Times New Roman"/>
          <w:bCs/>
          <w:color w:val="000000" w:themeColor="text1"/>
          <w:szCs w:val="36"/>
        </w:rPr>
        <w:t xml:space="preserve">. I chose this project because I wanted to focus on </w:t>
      </w:r>
      <w:r w:rsidR="00B52839">
        <w:rPr>
          <w:rFonts w:ascii="Times New Roman" w:hAnsi="Times New Roman" w:cs="Times New Roman"/>
          <w:bCs/>
          <w:color w:val="000000" w:themeColor="text1"/>
          <w:szCs w:val="36"/>
        </w:rPr>
        <w:t xml:space="preserve">these fields and better understand them which I </w:t>
      </w:r>
      <w:r w:rsidR="009E6F19">
        <w:rPr>
          <w:rFonts w:ascii="Times New Roman" w:hAnsi="Times New Roman" w:cs="Times New Roman"/>
          <w:bCs/>
          <w:color w:val="000000" w:themeColor="text1"/>
          <w:szCs w:val="36"/>
        </w:rPr>
        <w:t>achieved</w:t>
      </w:r>
      <w:r w:rsidR="00B52839">
        <w:rPr>
          <w:rFonts w:ascii="Times New Roman" w:hAnsi="Times New Roman" w:cs="Times New Roman"/>
          <w:bCs/>
          <w:color w:val="000000" w:themeColor="text1"/>
          <w:szCs w:val="36"/>
        </w:rPr>
        <w:t>.</w:t>
      </w:r>
      <w:r w:rsidRPr="00B202AE">
        <w:rPr>
          <w:rFonts w:ascii="Times New Roman" w:hAnsi="Times New Roman" w:cs="Times New Roman"/>
          <w:bCs/>
          <w:color w:val="000000" w:themeColor="text1"/>
          <w:szCs w:val="36"/>
        </w:rPr>
        <w:t xml:space="preserve"> </w:t>
      </w:r>
      <w:r w:rsidR="009E6F19">
        <w:rPr>
          <w:rFonts w:ascii="Times New Roman" w:hAnsi="Times New Roman" w:cs="Times New Roman"/>
          <w:bCs/>
          <w:color w:val="000000" w:themeColor="text1"/>
          <w:szCs w:val="36"/>
        </w:rPr>
        <w:t xml:space="preserve">Moving </w:t>
      </w:r>
      <w:r w:rsidRPr="00B202AE">
        <w:rPr>
          <w:rFonts w:ascii="Times New Roman" w:hAnsi="Times New Roman" w:cs="Times New Roman"/>
          <w:bCs/>
          <w:color w:val="000000" w:themeColor="text1"/>
          <w:szCs w:val="36"/>
        </w:rPr>
        <w:t>forward, I w</w:t>
      </w:r>
      <w:r w:rsidR="00B05043">
        <w:rPr>
          <w:rFonts w:ascii="Times New Roman" w:hAnsi="Times New Roman" w:cs="Times New Roman"/>
          <w:bCs/>
          <w:color w:val="000000" w:themeColor="text1"/>
          <w:szCs w:val="36"/>
        </w:rPr>
        <w:t>ant</w:t>
      </w:r>
      <w:r w:rsidRPr="00B202AE">
        <w:rPr>
          <w:rFonts w:ascii="Times New Roman" w:hAnsi="Times New Roman" w:cs="Times New Roman"/>
          <w:bCs/>
          <w:color w:val="000000" w:themeColor="text1"/>
          <w:szCs w:val="36"/>
        </w:rPr>
        <w:t xml:space="preserve"> </w:t>
      </w:r>
      <w:r w:rsidR="00B05043" w:rsidRPr="00B202AE">
        <w:rPr>
          <w:rFonts w:ascii="Times New Roman" w:hAnsi="Times New Roman" w:cs="Times New Roman"/>
          <w:bCs/>
          <w:color w:val="000000" w:themeColor="text1"/>
          <w:szCs w:val="36"/>
        </w:rPr>
        <w:t>to apply</w:t>
      </w:r>
      <w:r w:rsidRPr="00B202AE">
        <w:rPr>
          <w:rFonts w:ascii="Times New Roman" w:hAnsi="Times New Roman" w:cs="Times New Roman"/>
          <w:bCs/>
          <w:color w:val="000000" w:themeColor="text1"/>
          <w:szCs w:val="36"/>
        </w:rPr>
        <w:t xml:space="preserve"> the skills and knowledge gained from this experience to tackle new research challenges</w:t>
      </w:r>
      <w:r w:rsidR="009E6F19">
        <w:rPr>
          <w:rFonts w:ascii="Times New Roman" w:hAnsi="Times New Roman" w:cs="Times New Roman"/>
          <w:bCs/>
          <w:color w:val="000000" w:themeColor="text1"/>
          <w:szCs w:val="36"/>
        </w:rPr>
        <w:t xml:space="preserve"> and specifically, I am hoping to pursue a </w:t>
      </w:r>
      <w:r w:rsidRPr="00B202AE">
        <w:rPr>
          <w:rFonts w:ascii="Times New Roman" w:hAnsi="Times New Roman" w:cs="Times New Roman"/>
          <w:bCs/>
          <w:color w:val="000000" w:themeColor="text1"/>
          <w:szCs w:val="36"/>
        </w:rPr>
        <w:t>master's degree</w:t>
      </w:r>
      <w:r w:rsidR="009E6F19">
        <w:rPr>
          <w:rFonts w:ascii="Times New Roman" w:hAnsi="Times New Roman" w:cs="Times New Roman"/>
          <w:bCs/>
          <w:color w:val="000000" w:themeColor="text1"/>
          <w:szCs w:val="36"/>
        </w:rPr>
        <w:t xml:space="preserve"> related to</w:t>
      </w:r>
      <w:r w:rsidRPr="00B202AE">
        <w:rPr>
          <w:rFonts w:ascii="Times New Roman" w:hAnsi="Times New Roman" w:cs="Times New Roman"/>
          <w:bCs/>
          <w:color w:val="000000" w:themeColor="text1"/>
          <w:szCs w:val="36"/>
        </w:rPr>
        <w:t xml:space="preserve"> machine learning </w:t>
      </w:r>
      <w:r w:rsidR="009E6F19">
        <w:rPr>
          <w:rFonts w:ascii="Times New Roman" w:hAnsi="Times New Roman" w:cs="Times New Roman"/>
          <w:bCs/>
          <w:color w:val="000000" w:themeColor="text1"/>
          <w:szCs w:val="36"/>
        </w:rPr>
        <w:t>and public health</w:t>
      </w:r>
      <w:r w:rsidR="00DA0349">
        <w:rPr>
          <w:rFonts w:ascii="Times New Roman" w:hAnsi="Times New Roman" w:cs="Times New Roman"/>
          <w:bCs/>
          <w:color w:val="000000" w:themeColor="text1"/>
          <w:szCs w:val="36"/>
        </w:rPr>
        <w:t xml:space="preserve"> </w:t>
      </w:r>
      <w:proofErr w:type="gramStart"/>
      <w:r w:rsidR="00DA0349">
        <w:rPr>
          <w:rFonts w:ascii="Times New Roman" w:hAnsi="Times New Roman" w:cs="Times New Roman"/>
          <w:bCs/>
          <w:color w:val="000000" w:themeColor="text1"/>
          <w:szCs w:val="36"/>
        </w:rPr>
        <w:t>in the near future</w:t>
      </w:r>
      <w:proofErr w:type="gramEnd"/>
      <w:r w:rsidR="00DA0349">
        <w:rPr>
          <w:rFonts w:ascii="Times New Roman" w:hAnsi="Times New Roman" w:cs="Times New Roman"/>
          <w:bCs/>
          <w:color w:val="000000" w:themeColor="text1"/>
          <w:szCs w:val="36"/>
        </w:rPr>
        <w:t>.</w:t>
      </w:r>
    </w:p>
    <w:sdt>
      <w:sdtPr>
        <w:rPr>
          <w:rFonts w:asciiTheme="minorHAnsi" w:eastAsiaTheme="minorHAnsi" w:hAnsiTheme="minorHAnsi" w:cs="Times New Roman"/>
          <w:bCs w:val="0"/>
          <w:color w:val="auto"/>
          <w:sz w:val="24"/>
          <w:szCs w:val="24"/>
        </w:rPr>
        <w:id w:val="-1400128536"/>
        <w:docPartObj>
          <w:docPartGallery w:val="Table of Contents"/>
          <w:docPartUnique/>
        </w:docPartObj>
      </w:sdtPr>
      <w:sdtEndPr>
        <w:rPr>
          <w:noProof/>
        </w:rPr>
      </w:sdtEndPr>
      <w:sdtContent>
        <w:p w14:paraId="6F184743" w14:textId="535A9D02" w:rsidR="007671CD" w:rsidRPr="00BF3631" w:rsidRDefault="007671CD">
          <w:pPr>
            <w:pStyle w:val="TOCHeading"/>
            <w:rPr>
              <w:rFonts w:cs="Times New Roman"/>
              <w:bCs w:val="0"/>
              <w:sz w:val="24"/>
              <w:szCs w:val="24"/>
            </w:rPr>
          </w:pPr>
          <w:r w:rsidRPr="00BF3631">
            <w:rPr>
              <w:rFonts w:cs="Times New Roman"/>
              <w:bCs w:val="0"/>
              <w:sz w:val="24"/>
              <w:szCs w:val="24"/>
            </w:rPr>
            <w:t>Table of Contents</w:t>
          </w:r>
        </w:p>
        <w:p w14:paraId="5967D709" w14:textId="2A0D4397" w:rsidR="00BF3631" w:rsidRPr="00BF3631" w:rsidRDefault="006D2CB4">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r w:rsidRPr="00BF3631">
            <w:rPr>
              <w:rFonts w:ascii="Times New Roman" w:hAnsi="Times New Roman" w:cs="Times New Roman"/>
              <w:b w:val="0"/>
              <w:bCs w:val="0"/>
              <w:i w:val="0"/>
              <w:iCs w:val="0"/>
              <w:color w:val="000000" w:themeColor="text1"/>
            </w:rPr>
            <w:fldChar w:fldCharType="begin"/>
          </w:r>
          <w:r w:rsidRPr="00BF3631">
            <w:rPr>
              <w:rFonts w:ascii="Times New Roman" w:hAnsi="Times New Roman" w:cs="Times New Roman"/>
              <w:b w:val="0"/>
              <w:bCs w:val="0"/>
              <w:i w:val="0"/>
              <w:iCs w:val="0"/>
              <w:color w:val="000000" w:themeColor="text1"/>
            </w:rPr>
            <w:instrText xml:space="preserve"> TOC \o "1-3" \h \z \u </w:instrText>
          </w:r>
          <w:r w:rsidRPr="00BF3631">
            <w:rPr>
              <w:rFonts w:ascii="Times New Roman" w:hAnsi="Times New Roman" w:cs="Times New Roman"/>
              <w:b w:val="0"/>
              <w:bCs w:val="0"/>
              <w:i w:val="0"/>
              <w:iCs w:val="0"/>
              <w:color w:val="000000" w:themeColor="text1"/>
            </w:rPr>
            <w:fldChar w:fldCharType="separate"/>
          </w:r>
          <w:hyperlink w:anchor="_Toc161977222" w:history="1">
            <w:r w:rsidR="00BF3631" w:rsidRPr="00BF3631">
              <w:rPr>
                <w:rStyle w:val="Hyperlink"/>
                <w:rFonts w:ascii="Times New Roman" w:hAnsi="Times New Roman" w:cs="Times New Roman"/>
                <w:b w:val="0"/>
                <w:bCs w:val="0"/>
                <w:i w:val="0"/>
                <w:iCs w:val="0"/>
                <w:noProof/>
              </w:rPr>
              <w:t>Abstract</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_Toc161977222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ii</w:t>
            </w:r>
            <w:r w:rsidR="00BF3631" w:rsidRPr="00BF3631">
              <w:rPr>
                <w:rFonts w:ascii="Times New Roman" w:hAnsi="Times New Roman" w:cs="Times New Roman"/>
                <w:b w:val="0"/>
                <w:bCs w:val="0"/>
                <w:i w:val="0"/>
                <w:iCs w:val="0"/>
                <w:noProof/>
                <w:webHidden/>
              </w:rPr>
              <w:fldChar w:fldCharType="end"/>
            </w:r>
          </w:hyperlink>
        </w:p>
        <w:p w14:paraId="7FB1602A" w14:textId="6E19AF6D"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23" w:history="1">
            <w:r w:rsidR="00BF3631" w:rsidRPr="00BF3631">
              <w:rPr>
                <w:rStyle w:val="Hyperlink"/>
                <w:rFonts w:ascii="Times New Roman" w:hAnsi="Times New Roman" w:cs="Times New Roman"/>
                <w:b w:val="0"/>
                <w:bCs w:val="0"/>
                <w:i w:val="0"/>
                <w:iCs w:val="0"/>
                <w:noProof/>
              </w:rPr>
              <w:t>Acknowledgements</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_Toc161977223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iii</w:t>
            </w:r>
            <w:r w:rsidR="00BF3631" w:rsidRPr="00BF3631">
              <w:rPr>
                <w:rFonts w:ascii="Times New Roman" w:hAnsi="Times New Roman" w:cs="Times New Roman"/>
                <w:b w:val="0"/>
                <w:bCs w:val="0"/>
                <w:i w:val="0"/>
                <w:iCs w:val="0"/>
                <w:noProof/>
                <w:webHidden/>
              </w:rPr>
              <w:fldChar w:fldCharType="end"/>
            </w:r>
          </w:hyperlink>
        </w:p>
        <w:p w14:paraId="52C31AAD" w14:textId="55DDD49F"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24" w:history="1">
            <w:r w:rsidR="00BF3631" w:rsidRPr="00BF3631">
              <w:rPr>
                <w:rStyle w:val="Hyperlink"/>
                <w:rFonts w:ascii="Times New Roman" w:hAnsi="Times New Roman" w:cs="Times New Roman"/>
                <w:b w:val="0"/>
                <w:bCs w:val="0"/>
                <w:i w:val="0"/>
                <w:iCs w:val="0"/>
                <w:noProof/>
              </w:rPr>
              <w:t>Reflection</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_Toc161977224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iv</w:t>
            </w:r>
            <w:r w:rsidR="00BF3631" w:rsidRPr="00BF3631">
              <w:rPr>
                <w:rFonts w:ascii="Times New Roman" w:hAnsi="Times New Roman" w:cs="Times New Roman"/>
                <w:b w:val="0"/>
                <w:bCs w:val="0"/>
                <w:i w:val="0"/>
                <w:iCs w:val="0"/>
                <w:noProof/>
                <w:webHidden/>
              </w:rPr>
              <w:fldChar w:fldCharType="end"/>
            </w:r>
          </w:hyperlink>
        </w:p>
        <w:p w14:paraId="21E33C96" w14:textId="296A1975"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25" w:history="1">
            <w:r w:rsidR="00BF3631" w:rsidRPr="00BF3631">
              <w:rPr>
                <w:rStyle w:val="Hyperlink"/>
                <w:rFonts w:ascii="Times New Roman" w:hAnsi="Times New Roman" w:cs="Times New Roman"/>
                <w:b w:val="0"/>
                <w:bCs w:val="0"/>
                <w:i w:val="0"/>
                <w:iCs w:val="0"/>
                <w:noProof/>
              </w:rPr>
              <w:t>1) Introduction</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_Toc161977225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1</w:t>
            </w:r>
            <w:r w:rsidR="00BF3631" w:rsidRPr="00BF3631">
              <w:rPr>
                <w:rFonts w:ascii="Times New Roman" w:hAnsi="Times New Roman" w:cs="Times New Roman"/>
                <w:b w:val="0"/>
                <w:bCs w:val="0"/>
                <w:i w:val="0"/>
                <w:iCs w:val="0"/>
                <w:noProof/>
                <w:webHidden/>
              </w:rPr>
              <w:fldChar w:fldCharType="end"/>
            </w:r>
          </w:hyperlink>
        </w:p>
        <w:p w14:paraId="259802E3" w14:textId="7D40CF2F"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26" w:history="1">
            <w:r w:rsidR="00BF3631" w:rsidRPr="00BF3631">
              <w:rPr>
                <w:rStyle w:val="Hyperlink"/>
                <w:rFonts w:ascii="Times New Roman" w:hAnsi="Times New Roman" w:cs="Times New Roman"/>
                <w:b w:val="0"/>
                <w:bCs w:val="0"/>
                <w:noProof/>
                <w:sz w:val="24"/>
                <w:szCs w:val="24"/>
              </w:rPr>
              <w:t>1.1) Mosquito Control Programs and Public Health</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_Toc161977226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1</w:t>
            </w:r>
            <w:r w:rsidR="00BF3631" w:rsidRPr="00BF3631">
              <w:rPr>
                <w:rFonts w:ascii="Times New Roman" w:hAnsi="Times New Roman" w:cs="Times New Roman"/>
                <w:b w:val="0"/>
                <w:bCs w:val="0"/>
                <w:noProof/>
                <w:webHidden/>
                <w:sz w:val="24"/>
                <w:szCs w:val="24"/>
              </w:rPr>
              <w:fldChar w:fldCharType="end"/>
            </w:r>
          </w:hyperlink>
        </w:p>
        <w:p w14:paraId="53B38160" w14:textId="7D0BAF9A"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27" w:history="1">
            <w:r w:rsidR="00BF3631" w:rsidRPr="00BF3631">
              <w:rPr>
                <w:rStyle w:val="Hyperlink"/>
                <w:rFonts w:ascii="Times New Roman" w:hAnsi="Times New Roman" w:cs="Times New Roman"/>
                <w:b w:val="0"/>
                <w:bCs w:val="0"/>
                <w:noProof/>
                <w:sz w:val="24"/>
                <w:szCs w:val="24"/>
              </w:rPr>
              <w:t>1.2) The Use of Machine Learning for Mosquito Species Identification</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_Toc161977227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2</w:t>
            </w:r>
            <w:r w:rsidR="00BF3631" w:rsidRPr="00BF3631">
              <w:rPr>
                <w:rFonts w:ascii="Times New Roman" w:hAnsi="Times New Roman" w:cs="Times New Roman"/>
                <w:b w:val="0"/>
                <w:bCs w:val="0"/>
                <w:noProof/>
                <w:webHidden/>
                <w:sz w:val="24"/>
                <w:szCs w:val="24"/>
              </w:rPr>
              <w:fldChar w:fldCharType="end"/>
            </w:r>
          </w:hyperlink>
        </w:p>
        <w:p w14:paraId="28772195" w14:textId="10FAED2B"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28" w:history="1">
            <w:r w:rsidR="00BF3631" w:rsidRPr="00BF3631">
              <w:rPr>
                <w:rStyle w:val="Hyperlink"/>
                <w:rFonts w:ascii="Times New Roman" w:hAnsi="Times New Roman" w:cs="Times New Roman"/>
                <w:b w:val="0"/>
                <w:bCs w:val="0"/>
                <w:noProof/>
                <w:sz w:val="24"/>
                <w:szCs w:val="24"/>
              </w:rPr>
              <w:t>1.3) Overview of Previously Developed ML Models for Species Identification</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_Toc161977228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3</w:t>
            </w:r>
            <w:r w:rsidR="00BF3631" w:rsidRPr="00BF3631">
              <w:rPr>
                <w:rFonts w:ascii="Times New Roman" w:hAnsi="Times New Roman" w:cs="Times New Roman"/>
                <w:b w:val="0"/>
                <w:bCs w:val="0"/>
                <w:noProof/>
                <w:webHidden/>
                <w:sz w:val="24"/>
                <w:szCs w:val="24"/>
              </w:rPr>
              <w:fldChar w:fldCharType="end"/>
            </w:r>
          </w:hyperlink>
        </w:p>
        <w:p w14:paraId="7D502592" w14:textId="4CDE4A72"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29" w:history="1">
            <w:r w:rsidR="00BF3631" w:rsidRPr="00BF3631">
              <w:rPr>
                <w:rStyle w:val="Hyperlink"/>
                <w:rFonts w:ascii="Times New Roman" w:hAnsi="Times New Roman" w:cs="Times New Roman"/>
                <w:b w:val="0"/>
                <w:bCs w:val="0"/>
                <w:i w:val="0"/>
                <w:iCs w:val="0"/>
                <w:noProof/>
              </w:rPr>
              <w:t>2) Research Objective</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_Toc161977229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5</w:t>
            </w:r>
            <w:r w:rsidR="00BF3631" w:rsidRPr="00BF3631">
              <w:rPr>
                <w:rFonts w:ascii="Times New Roman" w:hAnsi="Times New Roman" w:cs="Times New Roman"/>
                <w:b w:val="0"/>
                <w:bCs w:val="0"/>
                <w:i w:val="0"/>
                <w:iCs w:val="0"/>
                <w:noProof/>
                <w:webHidden/>
              </w:rPr>
              <w:fldChar w:fldCharType="end"/>
            </w:r>
          </w:hyperlink>
        </w:p>
        <w:p w14:paraId="06BE4715" w14:textId="55B3938E"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0" w:history="1">
            <w:r w:rsidR="00BF3631" w:rsidRPr="00BF3631">
              <w:rPr>
                <w:rStyle w:val="Hyperlink"/>
                <w:rFonts w:ascii="Times New Roman" w:hAnsi="Times New Roman" w:cs="Times New Roman"/>
                <w:b w:val="0"/>
                <w:bCs w:val="0"/>
                <w:noProof/>
                <w:sz w:val="24"/>
                <w:szCs w:val="24"/>
                <w:lang w:val="en-CA"/>
              </w:rPr>
              <w:t>2.1) Core Aims</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_Toc161977230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5</w:t>
            </w:r>
            <w:r w:rsidR="00BF3631" w:rsidRPr="00BF3631">
              <w:rPr>
                <w:rFonts w:ascii="Times New Roman" w:hAnsi="Times New Roman" w:cs="Times New Roman"/>
                <w:b w:val="0"/>
                <w:bCs w:val="0"/>
                <w:noProof/>
                <w:webHidden/>
                <w:sz w:val="24"/>
                <w:szCs w:val="24"/>
              </w:rPr>
              <w:fldChar w:fldCharType="end"/>
            </w:r>
          </w:hyperlink>
        </w:p>
        <w:p w14:paraId="4CB99977" w14:textId="17ECF29C"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1" w:history="1">
            <w:r w:rsidR="00BF3631" w:rsidRPr="00BF3631">
              <w:rPr>
                <w:rStyle w:val="Hyperlink"/>
                <w:rFonts w:ascii="Times New Roman" w:hAnsi="Times New Roman" w:cs="Times New Roman"/>
                <w:b w:val="0"/>
                <w:bCs w:val="0"/>
                <w:noProof/>
                <w:sz w:val="24"/>
                <w:szCs w:val="24"/>
              </w:rPr>
              <w:t>2.2) Rationale and Consideration of Sex and Gender</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_Toc161977231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5</w:t>
            </w:r>
            <w:r w:rsidR="00BF3631" w:rsidRPr="00BF3631">
              <w:rPr>
                <w:rFonts w:ascii="Times New Roman" w:hAnsi="Times New Roman" w:cs="Times New Roman"/>
                <w:b w:val="0"/>
                <w:bCs w:val="0"/>
                <w:noProof/>
                <w:webHidden/>
                <w:sz w:val="24"/>
                <w:szCs w:val="24"/>
              </w:rPr>
              <w:fldChar w:fldCharType="end"/>
            </w:r>
          </w:hyperlink>
        </w:p>
        <w:p w14:paraId="074143D9" w14:textId="3DD1A589"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32" w:history="1">
            <w:r w:rsidR="00BF3631" w:rsidRPr="00BF3631">
              <w:rPr>
                <w:rStyle w:val="Hyperlink"/>
                <w:rFonts w:ascii="Times New Roman" w:hAnsi="Times New Roman" w:cs="Times New Roman"/>
                <w:b w:val="0"/>
                <w:bCs w:val="0"/>
                <w:i w:val="0"/>
                <w:iCs w:val="0"/>
                <w:noProof/>
                <w:lang w:val="en-CA"/>
              </w:rPr>
              <w:t>3) Methods and Overview</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_Toc161977232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6</w:t>
            </w:r>
            <w:r w:rsidR="00BF3631" w:rsidRPr="00BF3631">
              <w:rPr>
                <w:rFonts w:ascii="Times New Roman" w:hAnsi="Times New Roman" w:cs="Times New Roman"/>
                <w:b w:val="0"/>
                <w:bCs w:val="0"/>
                <w:i w:val="0"/>
                <w:iCs w:val="0"/>
                <w:noProof/>
                <w:webHidden/>
              </w:rPr>
              <w:fldChar w:fldCharType="end"/>
            </w:r>
          </w:hyperlink>
        </w:p>
        <w:p w14:paraId="6DD49899" w14:textId="73DA49CC"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3" w:history="1">
            <w:r w:rsidR="00BF3631" w:rsidRPr="00BF3631">
              <w:rPr>
                <w:rStyle w:val="Hyperlink"/>
                <w:rFonts w:ascii="Times New Roman" w:hAnsi="Times New Roman" w:cs="Times New Roman"/>
                <w:b w:val="0"/>
                <w:bCs w:val="0"/>
                <w:noProof/>
                <w:sz w:val="24"/>
                <w:szCs w:val="24"/>
                <w:lang w:val="en-CA"/>
              </w:rPr>
              <w:t>3.1) Creation of Mosquito Image Dataset</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_Toc161977233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6</w:t>
            </w:r>
            <w:r w:rsidR="00BF3631" w:rsidRPr="00BF3631">
              <w:rPr>
                <w:rFonts w:ascii="Times New Roman" w:hAnsi="Times New Roman" w:cs="Times New Roman"/>
                <w:b w:val="0"/>
                <w:bCs w:val="0"/>
                <w:noProof/>
                <w:webHidden/>
                <w:sz w:val="24"/>
                <w:szCs w:val="24"/>
              </w:rPr>
              <w:fldChar w:fldCharType="end"/>
            </w:r>
          </w:hyperlink>
        </w:p>
        <w:p w14:paraId="0FEF0B57" w14:textId="75B18BC4"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4" w:history="1">
            <w:r w:rsidR="00BF3631" w:rsidRPr="00BF3631">
              <w:rPr>
                <w:rStyle w:val="Hyperlink"/>
                <w:rFonts w:ascii="Times New Roman" w:hAnsi="Times New Roman" w:cs="Times New Roman"/>
                <w:b w:val="0"/>
                <w:bCs w:val="0"/>
                <w:noProof/>
                <w:sz w:val="24"/>
                <w:szCs w:val="24"/>
                <w:lang w:val="en-CA"/>
              </w:rPr>
              <w:t>3.2) Model Architecture</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_Toc161977234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7</w:t>
            </w:r>
            <w:r w:rsidR="00BF3631" w:rsidRPr="00BF3631">
              <w:rPr>
                <w:rFonts w:ascii="Times New Roman" w:hAnsi="Times New Roman" w:cs="Times New Roman"/>
                <w:b w:val="0"/>
                <w:bCs w:val="0"/>
                <w:noProof/>
                <w:webHidden/>
                <w:sz w:val="24"/>
                <w:szCs w:val="24"/>
              </w:rPr>
              <w:fldChar w:fldCharType="end"/>
            </w:r>
          </w:hyperlink>
        </w:p>
        <w:p w14:paraId="6092AF57" w14:textId="084B4D76"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5" w:history="1">
            <w:r w:rsidR="00BF3631" w:rsidRPr="00BF3631">
              <w:rPr>
                <w:rStyle w:val="Hyperlink"/>
                <w:rFonts w:ascii="Times New Roman" w:hAnsi="Times New Roman" w:cs="Times New Roman"/>
                <w:b w:val="0"/>
                <w:bCs w:val="0"/>
                <w:noProof/>
                <w:sz w:val="24"/>
                <w:szCs w:val="24"/>
                <w:lang w:val="en-CA"/>
              </w:rPr>
              <w:t>3.3) Loss Function</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_Toc161977235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8</w:t>
            </w:r>
            <w:r w:rsidR="00BF3631" w:rsidRPr="00BF3631">
              <w:rPr>
                <w:rFonts w:ascii="Times New Roman" w:hAnsi="Times New Roman" w:cs="Times New Roman"/>
                <w:b w:val="0"/>
                <w:bCs w:val="0"/>
                <w:noProof/>
                <w:webHidden/>
                <w:sz w:val="24"/>
                <w:szCs w:val="24"/>
              </w:rPr>
              <w:fldChar w:fldCharType="end"/>
            </w:r>
          </w:hyperlink>
        </w:p>
        <w:p w14:paraId="765D9948" w14:textId="40ED4D40"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6" w:history="1">
            <w:r w:rsidR="00BF3631" w:rsidRPr="00BF3631">
              <w:rPr>
                <w:rStyle w:val="Hyperlink"/>
                <w:rFonts w:ascii="Times New Roman" w:hAnsi="Times New Roman" w:cs="Times New Roman"/>
                <w:b w:val="0"/>
                <w:bCs w:val="0"/>
                <w:noProof/>
                <w:sz w:val="24"/>
                <w:szCs w:val="24"/>
                <w:lang w:val="en-CA"/>
              </w:rPr>
              <w:t>3.3) Data Augmentation and Preprocessing</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_Toc161977236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8</w:t>
            </w:r>
            <w:r w:rsidR="00BF3631" w:rsidRPr="00BF3631">
              <w:rPr>
                <w:rFonts w:ascii="Times New Roman" w:hAnsi="Times New Roman" w:cs="Times New Roman"/>
                <w:b w:val="0"/>
                <w:bCs w:val="0"/>
                <w:noProof/>
                <w:webHidden/>
                <w:sz w:val="24"/>
                <w:szCs w:val="24"/>
              </w:rPr>
              <w:fldChar w:fldCharType="end"/>
            </w:r>
          </w:hyperlink>
        </w:p>
        <w:p w14:paraId="7FCE68F2" w14:textId="1505084C"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7" w:history="1">
            <w:r w:rsidR="00BF3631" w:rsidRPr="00BF3631">
              <w:rPr>
                <w:rStyle w:val="Hyperlink"/>
                <w:rFonts w:ascii="Times New Roman" w:hAnsi="Times New Roman" w:cs="Times New Roman"/>
                <w:b w:val="0"/>
                <w:bCs w:val="0"/>
                <w:noProof/>
                <w:sz w:val="24"/>
                <w:szCs w:val="24"/>
                <w:lang w:val="en-CA"/>
              </w:rPr>
              <w:t>3.4) Hyperparameter Optimization and Early Stopping</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_Toc161977237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10</w:t>
            </w:r>
            <w:r w:rsidR="00BF3631" w:rsidRPr="00BF3631">
              <w:rPr>
                <w:rFonts w:ascii="Times New Roman" w:hAnsi="Times New Roman" w:cs="Times New Roman"/>
                <w:b w:val="0"/>
                <w:bCs w:val="0"/>
                <w:noProof/>
                <w:webHidden/>
                <w:sz w:val="24"/>
                <w:szCs w:val="24"/>
              </w:rPr>
              <w:fldChar w:fldCharType="end"/>
            </w:r>
          </w:hyperlink>
        </w:p>
        <w:p w14:paraId="2C9D0D9E" w14:textId="058BFBE6"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8" w:history="1">
            <w:r w:rsidR="00BF3631" w:rsidRPr="00BF3631">
              <w:rPr>
                <w:rStyle w:val="Hyperlink"/>
                <w:rFonts w:ascii="Times New Roman" w:hAnsi="Times New Roman" w:cs="Times New Roman"/>
                <w:b w:val="0"/>
                <w:bCs w:val="0"/>
                <w:noProof/>
                <w:sz w:val="24"/>
                <w:szCs w:val="24"/>
                <w:lang w:val="en-CA"/>
              </w:rPr>
              <w:t>3.5) Model Training</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_Toc161977238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10</w:t>
            </w:r>
            <w:r w:rsidR="00BF3631" w:rsidRPr="00BF3631">
              <w:rPr>
                <w:rFonts w:ascii="Times New Roman" w:hAnsi="Times New Roman" w:cs="Times New Roman"/>
                <w:b w:val="0"/>
                <w:bCs w:val="0"/>
                <w:noProof/>
                <w:webHidden/>
                <w:sz w:val="24"/>
                <w:szCs w:val="24"/>
              </w:rPr>
              <w:fldChar w:fldCharType="end"/>
            </w:r>
          </w:hyperlink>
        </w:p>
        <w:p w14:paraId="20202A10" w14:textId="169A5BDC"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39" w:history="1">
            <w:r w:rsidR="00BF3631" w:rsidRPr="00BF3631">
              <w:rPr>
                <w:rStyle w:val="Hyperlink"/>
                <w:rFonts w:ascii="Times New Roman" w:hAnsi="Times New Roman" w:cs="Times New Roman"/>
                <w:b w:val="0"/>
                <w:bCs w:val="0"/>
                <w:noProof/>
                <w:sz w:val="24"/>
                <w:szCs w:val="24"/>
                <w:lang w:val="en-CA"/>
              </w:rPr>
              <w:t>3.6) Model Evaluation and Visualization</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_Toc161977239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11</w:t>
            </w:r>
            <w:r w:rsidR="00BF3631" w:rsidRPr="00BF3631">
              <w:rPr>
                <w:rFonts w:ascii="Times New Roman" w:hAnsi="Times New Roman" w:cs="Times New Roman"/>
                <w:b w:val="0"/>
                <w:bCs w:val="0"/>
                <w:noProof/>
                <w:webHidden/>
                <w:sz w:val="24"/>
                <w:szCs w:val="24"/>
              </w:rPr>
              <w:fldChar w:fldCharType="end"/>
            </w:r>
          </w:hyperlink>
        </w:p>
        <w:p w14:paraId="0CFA5C1E" w14:textId="777EF16E"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40" w:history="1">
            <w:r w:rsidR="00BF3631" w:rsidRPr="00BF3631">
              <w:rPr>
                <w:rStyle w:val="Hyperlink"/>
                <w:rFonts w:ascii="Times New Roman" w:hAnsi="Times New Roman" w:cs="Times New Roman"/>
                <w:b w:val="0"/>
                <w:bCs w:val="0"/>
                <w:noProof/>
                <w:sz w:val="24"/>
                <w:szCs w:val="24"/>
                <w:lang w:val="en-CA"/>
              </w:rPr>
              <w:t>3.7) Web Application Development</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_Toc161977240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12</w:t>
            </w:r>
            <w:r w:rsidR="00BF3631" w:rsidRPr="00BF3631">
              <w:rPr>
                <w:rFonts w:ascii="Times New Roman" w:hAnsi="Times New Roman" w:cs="Times New Roman"/>
                <w:b w:val="0"/>
                <w:bCs w:val="0"/>
                <w:noProof/>
                <w:webHidden/>
                <w:sz w:val="24"/>
                <w:szCs w:val="24"/>
              </w:rPr>
              <w:fldChar w:fldCharType="end"/>
            </w:r>
          </w:hyperlink>
        </w:p>
        <w:p w14:paraId="7BAC9621" w14:textId="04928A27"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41" w:history="1">
            <w:r w:rsidR="00BF3631" w:rsidRPr="00BF3631">
              <w:rPr>
                <w:rStyle w:val="Hyperlink"/>
                <w:rFonts w:ascii="Times New Roman" w:hAnsi="Times New Roman" w:cs="Times New Roman"/>
                <w:b w:val="0"/>
                <w:bCs w:val="0"/>
                <w:i w:val="0"/>
                <w:iCs w:val="0"/>
                <w:noProof/>
              </w:rPr>
              <w:t>5) Results and Discussion</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_Toc161977241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13</w:t>
            </w:r>
            <w:r w:rsidR="00BF3631" w:rsidRPr="00BF3631">
              <w:rPr>
                <w:rFonts w:ascii="Times New Roman" w:hAnsi="Times New Roman" w:cs="Times New Roman"/>
                <w:b w:val="0"/>
                <w:bCs w:val="0"/>
                <w:i w:val="0"/>
                <w:iCs w:val="0"/>
                <w:noProof/>
                <w:webHidden/>
              </w:rPr>
              <w:fldChar w:fldCharType="end"/>
            </w:r>
          </w:hyperlink>
        </w:p>
        <w:p w14:paraId="270868C6" w14:textId="5AC585DD"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42" w:history="1">
            <w:r w:rsidR="00BF3631" w:rsidRPr="00BF3631">
              <w:rPr>
                <w:rStyle w:val="Hyperlink"/>
                <w:rFonts w:ascii="Times New Roman" w:hAnsi="Times New Roman" w:cs="Times New Roman"/>
                <w:b w:val="0"/>
                <w:bCs w:val="0"/>
                <w:i w:val="0"/>
                <w:iCs w:val="0"/>
                <w:noProof/>
              </w:rPr>
              <w:t>6) Future Directions</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_Toc161977242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18</w:t>
            </w:r>
            <w:r w:rsidR="00BF3631" w:rsidRPr="00BF3631">
              <w:rPr>
                <w:rFonts w:ascii="Times New Roman" w:hAnsi="Times New Roman" w:cs="Times New Roman"/>
                <w:b w:val="0"/>
                <w:bCs w:val="0"/>
                <w:i w:val="0"/>
                <w:iCs w:val="0"/>
                <w:noProof/>
                <w:webHidden/>
              </w:rPr>
              <w:fldChar w:fldCharType="end"/>
            </w:r>
          </w:hyperlink>
        </w:p>
        <w:p w14:paraId="08A84648" w14:textId="75E7FB08"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43" w:history="1">
            <w:r w:rsidR="00BF3631" w:rsidRPr="00BF3631">
              <w:rPr>
                <w:rStyle w:val="Hyperlink"/>
                <w:rFonts w:ascii="Times New Roman" w:hAnsi="Times New Roman" w:cs="Times New Roman"/>
                <w:b w:val="0"/>
                <w:bCs w:val="0"/>
                <w:i w:val="0"/>
                <w:iCs w:val="0"/>
                <w:noProof/>
              </w:rPr>
              <w:t>7) Conclusion</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_Toc161977243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19</w:t>
            </w:r>
            <w:r w:rsidR="00BF3631" w:rsidRPr="00BF3631">
              <w:rPr>
                <w:rFonts w:ascii="Times New Roman" w:hAnsi="Times New Roman" w:cs="Times New Roman"/>
                <w:b w:val="0"/>
                <w:bCs w:val="0"/>
                <w:i w:val="0"/>
                <w:iCs w:val="0"/>
                <w:noProof/>
                <w:webHidden/>
              </w:rPr>
              <w:fldChar w:fldCharType="end"/>
            </w:r>
          </w:hyperlink>
        </w:p>
        <w:p w14:paraId="3A9CDD2C" w14:textId="4B8E4FF8"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44" w:history="1">
            <w:r w:rsidR="00BF3631" w:rsidRPr="00BF3631">
              <w:rPr>
                <w:rStyle w:val="Hyperlink"/>
                <w:rFonts w:ascii="Times New Roman" w:hAnsi="Times New Roman" w:cs="Times New Roman"/>
                <w:b w:val="0"/>
                <w:bCs w:val="0"/>
                <w:i w:val="0"/>
                <w:iCs w:val="0"/>
                <w:noProof/>
              </w:rPr>
              <w:t>8) Code and Dataset Availability</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_Toc161977244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20</w:t>
            </w:r>
            <w:r w:rsidR="00BF3631" w:rsidRPr="00BF3631">
              <w:rPr>
                <w:rFonts w:ascii="Times New Roman" w:hAnsi="Times New Roman" w:cs="Times New Roman"/>
                <w:b w:val="0"/>
                <w:bCs w:val="0"/>
                <w:i w:val="0"/>
                <w:iCs w:val="0"/>
                <w:noProof/>
                <w:webHidden/>
              </w:rPr>
              <w:fldChar w:fldCharType="end"/>
            </w:r>
          </w:hyperlink>
        </w:p>
        <w:p w14:paraId="2EDDB07C" w14:textId="67D3D008"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45" w:history="1">
            <w:r w:rsidR="00BF3631" w:rsidRPr="00BF3631">
              <w:rPr>
                <w:rStyle w:val="Hyperlink"/>
                <w:rFonts w:ascii="Times New Roman" w:hAnsi="Times New Roman" w:cs="Times New Roman"/>
                <w:b w:val="0"/>
                <w:bCs w:val="0"/>
                <w:i w:val="0"/>
                <w:iCs w:val="0"/>
                <w:noProof/>
              </w:rPr>
              <w:t>9) References</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_Toc161977245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21</w:t>
            </w:r>
            <w:r w:rsidR="00BF3631" w:rsidRPr="00BF3631">
              <w:rPr>
                <w:rFonts w:ascii="Times New Roman" w:hAnsi="Times New Roman" w:cs="Times New Roman"/>
                <w:b w:val="0"/>
                <w:bCs w:val="0"/>
                <w:i w:val="0"/>
                <w:iCs w:val="0"/>
                <w:noProof/>
                <w:webHidden/>
              </w:rPr>
              <w:fldChar w:fldCharType="end"/>
            </w:r>
          </w:hyperlink>
        </w:p>
        <w:p w14:paraId="09C8542D" w14:textId="6CFEA54B" w:rsidR="00BF3631" w:rsidRPr="00BF3631" w:rsidRDefault="00000000">
          <w:pPr>
            <w:pStyle w:val="TOC1"/>
            <w:tabs>
              <w:tab w:val="right" w:leader="underscore" w:pos="9350"/>
            </w:tabs>
            <w:rPr>
              <w:rFonts w:ascii="Times New Roman" w:eastAsiaTheme="minorEastAsia" w:hAnsi="Times New Roman" w:cs="Times New Roman"/>
              <w:b w:val="0"/>
              <w:bCs w:val="0"/>
              <w:i w:val="0"/>
              <w:iCs w:val="0"/>
              <w:noProof/>
              <w:kern w:val="2"/>
              <w:lang w:val="en-CA"/>
              <w14:ligatures w14:val="standardContextual"/>
            </w:rPr>
          </w:pPr>
          <w:hyperlink w:anchor="_Toc161977246" w:history="1">
            <w:r w:rsidR="00BF3631" w:rsidRPr="00BF3631">
              <w:rPr>
                <w:rStyle w:val="Hyperlink"/>
                <w:rFonts w:ascii="Times New Roman" w:hAnsi="Times New Roman" w:cs="Times New Roman"/>
                <w:b w:val="0"/>
                <w:bCs w:val="0"/>
                <w:i w:val="0"/>
                <w:iCs w:val="0"/>
                <w:noProof/>
              </w:rPr>
              <w:t>10) Appendices</w:t>
            </w:r>
            <w:r w:rsidR="00BF3631" w:rsidRPr="00BF3631">
              <w:rPr>
                <w:rFonts w:ascii="Times New Roman" w:hAnsi="Times New Roman" w:cs="Times New Roman"/>
                <w:b w:val="0"/>
                <w:bCs w:val="0"/>
                <w:i w:val="0"/>
                <w:iCs w:val="0"/>
                <w:noProof/>
                <w:webHidden/>
              </w:rPr>
              <w:tab/>
            </w:r>
            <w:r w:rsidR="00BF3631" w:rsidRPr="00BF3631">
              <w:rPr>
                <w:rFonts w:ascii="Times New Roman" w:hAnsi="Times New Roman" w:cs="Times New Roman"/>
                <w:b w:val="0"/>
                <w:bCs w:val="0"/>
                <w:i w:val="0"/>
                <w:iCs w:val="0"/>
                <w:noProof/>
                <w:webHidden/>
              </w:rPr>
              <w:fldChar w:fldCharType="begin"/>
            </w:r>
            <w:r w:rsidR="00BF3631" w:rsidRPr="00BF3631">
              <w:rPr>
                <w:rFonts w:ascii="Times New Roman" w:hAnsi="Times New Roman" w:cs="Times New Roman"/>
                <w:b w:val="0"/>
                <w:bCs w:val="0"/>
                <w:i w:val="0"/>
                <w:iCs w:val="0"/>
                <w:noProof/>
                <w:webHidden/>
              </w:rPr>
              <w:instrText xml:space="preserve"> PAGEREF _Toc161977246 \h </w:instrText>
            </w:r>
            <w:r w:rsidR="00BF3631" w:rsidRPr="00BF3631">
              <w:rPr>
                <w:rFonts w:ascii="Times New Roman" w:hAnsi="Times New Roman" w:cs="Times New Roman"/>
                <w:b w:val="0"/>
                <w:bCs w:val="0"/>
                <w:i w:val="0"/>
                <w:iCs w:val="0"/>
                <w:noProof/>
                <w:webHidden/>
              </w:rPr>
            </w:r>
            <w:r w:rsidR="00BF3631" w:rsidRPr="00BF3631">
              <w:rPr>
                <w:rFonts w:ascii="Times New Roman" w:hAnsi="Times New Roman" w:cs="Times New Roman"/>
                <w:b w:val="0"/>
                <w:bCs w:val="0"/>
                <w:i w:val="0"/>
                <w:iCs w:val="0"/>
                <w:noProof/>
                <w:webHidden/>
              </w:rPr>
              <w:fldChar w:fldCharType="separate"/>
            </w:r>
            <w:r w:rsidR="00BF3631" w:rsidRPr="00BF3631">
              <w:rPr>
                <w:rFonts w:ascii="Times New Roman" w:hAnsi="Times New Roman" w:cs="Times New Roman"/>
                <w:b w:val="0"/>
                <w:bCs w:val="0"/>
                <w:i w:val="0"/>
                <w:iCs w:val="0"/>
                <w:noProof/>
                <w:webHidden/>
              </w:rPr>
              <w:t>24</w:t>
            </w:r>
            <w:r w:rsidR="00BF3631" w:rsidRPr="00BF3631">
              <w:rPr>
                <w:rFonts w:ascii="Times New Roman" w:hAnsi="Times New Roman" w:cs="Times New Roman"/>
                <w:b w:val="0"/>
                <w:bCs w:val="0"/>
                <w:i w:val="0"/>
                <w:iCs w:val="0"/>
                <w:noProof/>
                <w:webHidden/>
              </w:rPr>
              <w:fldChar w:fldCharType="end"/>
            </w:r>
          </w:hyperlink>
        </w:p>
        <w:p w14:paraId="6551EEA1" w14:textId="4D5EF842"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47" w:history="1">
            <w:r w:rsidR="00BF3631" w:rsidRPr="00BF3631">
              <w:rPr>
                <w:rStyle w:val="Hyperlink"/>
                <w:rFonts w:ascii="Times New Roman" w:hAnsi="Times New Roman" w:cs="Times New Roman"/>
                <w:b w:val="0"/>
                <w:bCs w:val="0"/>
                <w:noProof/>
                <w:sz w:val="24"/>
                <w:szCs w:val="24"/>
              </w:rPr>
              <w:t>10.1) Figures</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_Toc161977247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24</w:t>
            </w:r>
            <w:r w:rsidR="00BF3631" w:rsidRPr="00BF3631">
              <w:rPr>
                <w:rFonts w:ascii="Times New Roman" w:hAnsi="Times New Roman" w:cs="Times New Roman"/>
                <w:b w:val="0"/>
                <w:bCs w:val="0"/>
                <w:noProof/>
                <w:webHidden/>
                <w:sz w:val="24"/>
                <w:szCs w:val="24"/>
              </w:rPr>
              <w:fldChar w:fldCharType="end"/>
            </w:r>
          </w:hyperlink>
        </w:p>
        <w:p w14:paraId="133C7DBE" w14:textId="56E90320" w:rsidR="00BF3631" w:rsidRPr="00BF3631" w:rsidRDefault="00000000">
          <w:pPr>
            <w:pStyle w:val="TOC2"/>
            <w:tabs>
              <w:tab w:val="right" w:leader="underscore" w:pos="9350"/>
            </w:tabs>
            <w:rPr>
              <w:rFonts w:ascii="Times New Roman" w:eastAsiaTheme="minorEastAsia" w:hAnsi="Times New Roman" w:cs="Times New Roman"/>
              <w:b w:val="0"/>
              <w:bCs w:val="0"/>
              <w:noProof/>
              <w:kern w:val="2"/>
              <w:sz w:val="24"/>
              <w:szCs w:val="24"/>
              <w:lang w:val="en-CA"/>
              <w14:ligatures w14:val="standardContextual"/>
            </w:rPr>
          </w:pPr>
          <w:hyperlink w:anchor="_Toc161977248" w:history="1">
            <w:r w:rsidR="00BF3631" w:rsidRPr="00BF3631">
              <w:rPr>
                <w:rStyle w:val="Hyperlink"/>
                <w:rFonts w:ascii="Times New Roman" w:hAnsi="Times New Roman" w:cs="Times New Roman"/>
                <w:b w:val="0"/>
                <w:bCs w:val="0"/>
                <w:noProof/>
                <w:sz w:val="24"/>
                <w:szCs w:val="24"/>
              </w:rPr>
              <w:t>10.2) Tables</w:t>
            </w:r>
            <w:r w:rsidR="00BF3631" w:rsidRPr="00BF3631">
              <w:rPr>
                <w:rFonts w:ascii="Times New Roman" w:hAnsi="Times New Roman" w:cs="Times New Roman"/>
                <w:b w:val="0"/>
                <w:bCs w:val="0"/>
                <w:noProof/>
                <w:webHidden/>
                <w:sz w:val="24"/>
                <w:szCs w:val="24"/>
              </w:rPr>
              <w:tab/>
            </w:r>
            <w:r w:rsidR="00BF3631" w:rsidRPr="00BF3631">
              <w:rPr>
                <w:rFonts w:ascii="Times New Roman" w:hAnsi="Times New Roman" w:cs="Times New Roman"/>
                <w:b w:val="0"/>
                <w:bCs w:val="0"/>
                <w:noProof/>
                <w:webHidden/>
                <w:sz w:val="24"/>
                <w:szCs w:val="24"/>
              </w:rPr>
              <w:fldChar w:fldCharType="begin"/>
            </w:r>
            <w:r w:rsidR="00BF3631" w:rsidRPr="00BF3631">
              <w:rPr>
                <w:rFonts w:ascii="Times New Roman" w:hAnsi="Times New Roman" w:cs="Times New Roman"/>
                <w:b w:val="0"/>
                <w:bCs w:val="0"/>
                <w:noProof/>
                <w:webHidden/>
                <w:sz w:val="24"/>
                <w:szCs w:val="24"/>
              </w:rPr>
              <w:instrText xml:space="preserve"> PAGEREF _Toc161977248 \h </w:instrText>
            </w:r>
            <w:r w:rsidR="00BF3631" w:rsidRPr="00BF3631">
              <w:rPr>
                <w:rFonts w:ascii="Times New Roman" w:hAnsi="Times New Roman" w:cs="Times New Roman"/>
                <w:b w:val="0"/>
                <w:bCs w:val="0"/>
                <w:noProof/>
                <w:webHidden/>
                <w:sz w:val="24"/>
                <w:szCs w:val="24"/>
              </w:rPr>
            </w:r>
            <w:r w:rsidR="00BF3631" w:rsidRPr="00BF3631">
              <w:rPr>
                <w:rFonts w:ascii="Times New Roman" w:hAnsi="Times New Roman" w:cs="Times New Roman"/>
                <w:b w:val="0"/>
                <w:bCs w:val="0"/>
                <w:noProof/>
                <w:webHidden/>
                <w:sz w:val="24"/>
                <w:szCs w:val="24"/>
              </w:rPr>
              <w:fldChar w:fldCharType="separate"/>
            </w:r>
            <w:r w:rsidR="00BF3631" w:rsidRPr="00BF3631">
              <w:rPr>
                <w:rFonts w:ascii="Times New Roman" w:hAnsi="Times New Roman" w:cs="Times New Roman"/>
                <w:b w:val="0"/>
                <w:bCs w:val="0"/>
                <w:noProof/>
                <w:webHidden/>
                <w:sz w:val="24"/>
                <w:szCs w:val="24"/>
              </w:rPr>
              <w:t>36</w:t>
            </w:r>
            <w:r w:rsidR="00BF3631" w:rsidRPr="00BF3631">
              <w:rPr>
                <w:rFonts w:ascii="Times New Roman" w:hAnsi="Times New Roman" w:cs="Times New Roman"/>
                <w:b w:val="0"/>
                <w:bCs w:val="0"/>
                <w:noProof/>
                <w:webHidden/>
                <w:sz w:val="24"/>
                <w:szCs w:val="24"/>
              </w:rPr>
              <w:fldChar w:fldCharType="end"/>
            </w:r>
          </w:hyperlink>
        </w:p>
        <w:p w14:paraId="1172C5A9" w14:textId="12B0A10B" w:rsidR="007671CD" w:rsidRPr="00BF3631" w:rsidRDefault="006D2CB4">
          <w:pPr>
            <w:rPr>
              <w:rFonts w:ascii="Times New Roman" w:hAnsi="Times New Roman" w:cs="Times New Roman"/>
              <w:color w:val="000000" w:themeColor="text1"/>
            </w:rPr>
          </w:pPr>
          <w:r w:rsidRPr="00BF3631">
            <w:rPr>
              <w:rFonts w:ascii="Times New Roman" w:hAnsi="Times New Roman" w:cs="Times New Roman"/>
              <w:color w:val="000000" w:themeColor="text1"/>
            </w:rPr>
            <w:fldChar w:fldCharType="end"/>
          </w:r>
        </w:p>
      </w:sdtContent>
    </w:sdt>
    <w:p w14:paraId="60C781F7" w14:textId="2229D710" w:rsidR="00776931" w:rsidRPr="00BF3631" w:rsidRDefault="00776931">
      <w:pPr>
        <w:rPr>
          <w:rFonts w:ascii="Times New Roman" w:hAnsi="Times New Roman" w:cs="Times New Roman"/>
          <w:color w:val="000000" w:themeColor="text1"/>
        </w:rPr>
      </w:pPr>
      <w:r w:rsidRPr="00BF3631">
        <w:rPr>
          <w:rFonts w:ascii="Times New Roman" w:hAnsi="Times New Roman" w:cs="Times New Roman"/>
          <w:color w:val="000000" w:themeColor="text1"/>
        </w:rPr>
        <w:br w:type="page"/>
      </w:r>
    </w:p>
    <w:p w14:paraId="6CE8D6ED" w14:textId="4D83575C" w:rsidR="00776931" w:rsidRDefault="00776931" w:rsidP="0089024A">
      <w:pPr>
        <w:widowControl w:val="0"/>
        <w:autoSpaceDE w:val="0"/>
        <w:autoSpaceDN w:val="0"/>
        <w:adjustRightInd w:val="0"/>
        <w:spacing w:after="0" w:line="276" w:lineRule="auto"/>
        <w:rPr>
          <w:rFonts w:ascii="Times New Roman" w:hAnsi="Times New Roman" w:cs="Times New Roman"/>
          <w:b/>
          <w:color w:val="000000" w:themeColor="text1"/>
          <w:szCs w:val="36"/>
        </w:rPr>
      </w:pPr>
      <w:r w:rsidRPr="00A839BE">
        <w:rPr>
          <w:rFonts w:ascii="Times New Roman" w:hAnsi="Times New Roman" w:cs="Times New Roman"/>
          <w:b/>
          <w:color w:val="000000" w:themeColor="text1"/>
          <w:szCs w:val="36"/>
        </w:rPr>
        <w:lastRenderedPageBreak/>
        <w:t xml:space="preserve">List of </w:t>
      </w:r>
      <w:r w:rsidR="00A839BE" w:rsidRPr="00A839BE">
        <w:rPr>
          <w:rFonts w:ascii="Times New Roman" w:hAnsi="Times New Roman" w:cs="Times New Roman"/>
          <w:b/>
          <w:color w:val="000000" w:themeColor="text1"/>
          <w:szCs w:val="36"/>
        </w:rPr>
        <w:t>Figures</w:t>
      </w:r>
    </w:p>
    <w:p w14:paraId="183FA5FC" w14:textId="388FC563" w:rsidR="00A839BE" w:rsidRDefault="00A839BE" w:rsidP="0089024A">
      <w:pPr>
        <w:pStyle w:val="ListParagraph"/>
        <w:widowControl w:val="0"/>
        <w:numPr>
          <w:ilvl w:val="0"/>
          <w:numId w:val="17"/>
        </w:numPr>
        <w:autoSpaceDE w:val="0"/>
        <w:autoSpaceDN w:val="0"/>
        <w:adjustRightInd w:val="0"/>
        <w:spacing w:after="0" w:line="276" w:lineRule="auto"/>
        <w:rPr>
          <w:rFonts w:ascii="Times New Roman" w:hAnsi="Times New Roman" w:cs="Times New Roman"/>
          <w:bCs/>
          <w:color w:val="000000" w:themeColor="text1"/>
          <w:szCs w:val="36"/>
        </w:rPr>
      </w:pPr>
      <w:r w:rsidRPr="00A839BE">
        <w:rPr>
          <w:rFonts w:ascii="Times New Roman" w:hAnsi="Times New Roman" w:cs="Times New Roman"/>
          <w:bCs/>
          <w:color w:val="000000" w:themeColor="text1"/>
          <w:szCs w:val="36"/>
        </w:rPr>
        <w:t xml:space="preserve">Figure 1. </w:t>
      </w:r>
      <w:bookmarkStart w:id="4" w:name="_Hlk161963223"/>
      <w:r w:rsidRPr="00A839BE">
        <w:rPr>
          <w:rFonts w:ascii="Times New Roman" w:hAnsi="Times New Roman" w:cs="Times New Roman"/>
          <w:bCs/>
          <w:color w:val="000000" w:themeColor="text1"/>
          <w:szCs w:val="36"/>
        </w:rPr>
        <w:t xml:space="preserve">Illustration of </w:t>
      </w:r>
      <w:r w:rsidR="00CD31FA">
        <w:rPr>
          <w:rFonts w:ascii="Times New Roman" w:hAnsi="Times New Roman" w:cs="Times New Roman"/>
          <w:bCs/>
          <w:color w:val="000000" w:themeColor="text1"/>
          <w:szCs w:val="36"/>
        </w:rPr>
        <w:t>S</w:t>
      </w:r>
      <w:r w:rsidRPr="00A839BE">
        <w:rPr>
          <w:rFonts w:ascii="Times New Roman" w:hAnsi="Times New Roman" w:cs="Times New Roman"/>
          <w:bCs/>
          <w:color w:val="000000" w:themeColor="text1"/>
          <w:szCs w:val="36"/>
        </w:rPr>
        <w:t xml:space="preserve">tratified </w:t>
      </w:r>
      <w:r w:rsidR="00CD31FA">
        <w:rPr>
          <w:rFonts w:ascii="Times New Roman" w:hAnsi="Times New Roman" w:cs="Times New Roman"/>
          <w:bCs/>
          <w:color w:val="000000" w:themeColor="text1"/>
          <w:szCs w:val="36"/>
        </w:rPr>
        <w:t>S</w:t>
      </w:r>
      <w:r w:rsidRPr="00A839BE">
        <w:rPr>
          <w:rFonts w:ascii="Times New Roman" w:hAnsi="Times New Roman" w:cs="Times New Roman"/>
          <w:bCs/>
          <w:color w:val="000000" w:themeColor="text1"/>
          <w:szCs w:val="36"/>
        </w:rPr>
        <w:t xml:space="preserve">ampling for </w:t>
      </w:r>
      <w:r w:rsidR="00CD31FA">
        <w:rPr>
          <w:rFonts w:ascii="Times New Roman" w:hAnsi="Times New Roman" w:cs="Times New Roman"/>
          <w:bCs/>
          <w:color w:val="000000" w:themeColor="text1"/>
          <w:szCs w:val="36"/>
        </w:rPr>
        <w:t>M</w:t>
      </w:r>
      <w:r w:rsidRPr="00A839BE">
        <w:rPr>
          <w:rFonts w:ascii="Times New Roman" w:hAnsi="Times New Roman" w:cs="Times New Roman"/>
          <w:bCs/>
          <w:color w:val="000000" w:themeColor="text1"/>
          <w:szCs w:val="36"/>
        </w:rPr>
        <w:t xml:space="preserve">aintaining </w:t>
      </w:r>
      <w:r w:rsidR="00CD31FA">
        <w:rPr>
          <w:rFonts w:ascii="Times New Roman" w:hAnsi="Times New Roman" w:cs="Times New Roman"/>
          <w:bCs/>
          <w:color w:val="000000" w:themeColor="text1"/>
          <w:szCs w:val="36"/>
        </w:rPr>
        <w:t>C</w:t>
      </w:r>
      <w:r w:rsidRPr="00A839BE">
        <w:rPr>
          <w:rFonts w:ascii="Times New Roman" w:hAnsi="Times New Roman" w:cs="Times New Roman"/>
          <w:bCs/>
          <w:color w:val="000000" w:themeColor="text1"/>
          <w:szCs w:val="36"/>
        </w:rPr>
        <w:t xml:space="preserve">lass </w:t>
      </w:r>
      <w:r w:rsidR="00CD31FA">
        <w:rPr>
          <w:rFonts w:ascii="Times New Roman" w:hAnsi="Times New Roman" w:cs="Times New Roman"/>
          <w:bCs/>
          <w:color w:val="000000" w:themeColor="text1"/>
          <w:szCs w:val="36"/>
        </w:rPr>
        <w:t>D</w:t>
      </w:r>
      <w:r w:rsidRPr="00A839BE">
        <w:rPr>
          <w:rFonts w:ascii="Times New Roman" w:hAnsi="Times New Roman" w:cs="Times New Roman"/>
          <w:bCs/>
          <w:color w:val="000000" w:themeColor="text1"/>
          <w:szCs w:val="36"/>
        </w:rPr>
        <w:t xml:space="preserve">istribution </w:t>
      </w:r>
      <w:r w:rsidR="00CD31FA">
        <w:rPr>
          <w:rFonts w:ascii="Times New Roman" w:hAnsi="Times New Roman" w:cs="Times New Roman"/>
          <w:bCs/>
          <w:color w:val="000000" w:themeColor="text1"/>
          <w:szCs w:val="36"/>
        </w:rPr>
        <w:t>B</w:t>
      </w:r>
      <w:r w:rsidRPr="00A839BE">
        <w:rPr>
          <w:rFonts w:ascii="Times New Roman" w:hAnsi="Times New Roman" w:cs="Times New Roman"/>
          <w:bCs/>
          <w:color w:val="000000" w:themeColor="text1"/>
          <w:szCs w:val="36"/>
        </w:rPr>
        <w:t xml:space="preserve">alance in the </w:t>
      </w:r>
      <w:r w:rsidR="00CD31FA">
        <w:rPr>
          <w:rFonts w:ascii="Times New Roman" w:hAnsi="Times New Roman" w:cs="Times New Roman"/>
          <w:bCs/>
          <w:color w:val="000000" w:themeColor="text1"/>
          <w:szCs w:val="36"/>
        </w:rPr>
        <w:t>O</w:t>
      </w:r>
      <w:r w:rsidRPr="00A839BE">
        <w:rPr>
          <w:rFonts w:ascii="Times New Roman" w:hAnsi="Times New Roman" w:cs="Times New Roman"/>
          <w:bCs/>
          <w:color w:val="000000" w:themeColor="text1"/>
          <w:szCs w:val="36"/>
        </w:rPr>
        <w:t xml:space="preserve">riginal </w:t>
      </w:r>
      <w:r w:rsidR="00CD31FA">
        <w:rPr>
          <w:rFonts w:ascii="Times New Roman" w:hAnsi="Times New Roman" w:cs="Times New Roman"/>
          <w:bCs/>
          <w:color w:val="000000" w:themeColor="text1"/>
          <w:szCs w:val="36"/>
        </w:rPr>
        <w:t>D</w:t>
      </w:r>
      <w:r w:rsidRPr="00A839BE">
        <w:rPr>
          <w:rFonts w:ascii="Times New Roman" w:hAnsi="Times New Roman" w:cs="Times New Roman"/>
          <w:bCs/>
          <w:color w:val="000000" w:themeColor="text1"/>
          <w:szCs w:val="36"/>
        </w:rPr>
        <w:t xml:space="preserve">ataset and the </w:t>
      </w:r>
      <w:r w:rsidR="00CD31FA">
        <w:rPr>
          <w:rFonts w:ascii="Times New Roman" w:hAnsi="Times New Roman" w:cs="Times New Roman"/>
          <w:bCs/>
          <w:color w:val="000000" w:themeColor="text1"/>
          <w:szCs w:val="36"/>
        </w:rPr>
        <w:t>Sa</w:t>
      </w:r>
      <w:r w:rsidRPr="00A839BE">
        <w:rPr>
          <w:rFonts w:ascii="Times New Roman" w:hAnsi="Times New Roman" w:cs="Times New Roman"/>
          <w:bCs/>
          <w:color w:val="000000" w:themeColor="text1"/>
          <w:szCs w:val="36"/>
        </w:rPr>
        <w:t xml:space="preserve">mpled </w:t>
      </w:r>
      <w:r w:rsidR="00CD31FA">
        <w:rPr>
          <w:rFonts w:ascii="Times New Roman" w:hAnsi="Times New Roman" w:cs="Times New Roman"/>
          <w:bCs/>
          <w:color w:val="000000" w:themeColor="text1"/>
          <w:szCs w:val="36"/>
        </w:rPr>
        <w:t>S</w:t>
      </w:r>
      <w:r w:rsidRPr="00A839BE">
        <w:rPr>
          <w:rFonts w:ascii="Times New Roman" w:hAnsi="Times New Roman" w:cs="Times New Roman"/>
          <w:bCs/>
          <w:color w:val="000000" w:themeColor="text1"/>
          <w:szCs w:val="36"/>
        </w:rPr>
        <w:t>ubset.</w:t>
      </w:r>
      <w:bookmarkEnd w:id="4"/>
    </w:p>
    <w:p w14:paraId="3D1B5C6C" w14:textId="77777777" w:rsidR="00A839BE" w:rsidRPr="00A839BE" w:rsidRDefault="00A839BE" w:rsidP="0089024A">
      <w:pPr>
        <w:pStyle w:val="ListParagraph"/>
        <w:widowControl w:val="0"/>
        <w:numPr>
          <w:ilvl w:val="0"/>
          <w:numId w:val="17"/>
        </w:numPr>
        <w:autoSpaceDE w:val="0"/>
        <w:autoSpaceDN w:val="0"/>
        <w:adjustRightInd w:val="0"/>
        <w:spacing w:after="0" w:line="276" w:lineRule="auto"/>
        <w:rPr>
          <w:rFonts w:ascii="Times New Roman" w:hAnsi="Times New Roman" w:cs="Times New Roman"/>
          <w:bCs/>
          <w:color w:val="000000" w:themeColor="text1"/>
          <w:szCs w:val="36"/>
        </w:rPr>
      </w:pPr>
      <w:r w:rsidRPr="00A839BE">
        <w:rPr>
          <w:rFonts w:ascii="Times New Roman" w:hAnsi="Times New Roman" w:cs="Times New Roman"/>
          <w:bCs/>
          <w:color w:val="000000" w:themeColor="text1"/>
          <w:szCs w:val="36"/>
        </w:rPr>
        <w:t>Figure 2. Flask Web Application Home Page</w:t>
      </w:r>
    </w:p>
    <w:p w14:paraId="078B3000" w14:textId="77777777" w:rsidR="00075BAB" w:rsidRPr="00075BAB" w:rsidRDefault="00075BAB" w:rsidP="0089024A">
      <w:pPr>
        <w:pStyle w:val="ListParagraph"/>
        <w:numPr>
          <w:ilvl w:val="0"/>
          <w:numId w:val="17"/>
        </w:numPr>
        <w:spacing w:line="276" w:lineRule="auto"/>
        <w:rPr>
          <w:rFonts w:ascii="Times New Roman" w:hAnsi="Times New Roman" w:cs="Times New Roman"/>
        </w:rPr>
      </w:pPr>
      <w:r w:rsidRPr="00075BAB">
        <w:rPr>
          <w:rFonts w:ascii="Times New Roman" w:hAnsi="Times New Roman" w:cs="Times New Roman"/>
        </w:rPr>
        <w:t>Figure 3. Flask Web Application Showcasing Preview of Uploaded Image</w:t>
      </w:r>
    </w:p>
    <w:p w14:paraId="4FCEFD7E" w14:textId="77777777" w:rsidR="00E62E74" w:rsidRPr="00E62E74" w:rsidRDefault="00E62E74" w:rsidP="0089024A">
      <w:pPr>
        <w:pStyle w:val="ListParagraph"/>
        <w:numPr>
          <w:ilvl w:val="0"/>
          <w:numId w:val="17"/>
        </w:numPr>
        <w:spacing w:line="276" w:lineRule="auto"/>
        <w:rPr>
          <w:rFonts w:ascii="Times New Roman" w:hAnsi="Times New Roman" w:cs="Times New Roman"/>
        </w:rPr>
      </w:pPr>
      <w:r w:rsidRPr="00E62E74">
        <w:rPr>
          <w:rFonts w:ascii="Times New Roman" w:hAnsi="Times New Roman" w:cs="Times New Roman"/>
        </w:rPr>
        <w:t>Figure 4. Flask Web Application Showcasing Multiple Image Upload Feature</w:t>
      </w:r>
    </w:p>
    <w:p w14:paraId="2DABF6C4" w14:textId="4C1E8EC3" w:rsidR="00E62E74" w:rsidRDefault="00E62E74" w:rsidP="0089024A">
      <w:pPr>
        <w:pStyle w:val="ListParagraph"/>
        <w:numPr>
          <w:ilvl w:val="0"/>
          <w:numId w:val="17"/>
        </w:numPr>
        <w:spacing w:line="276" w:lineRule="auto"/>
        <w:rPr>
          <w:rFonts w:ascii="Times New Roman" w:hAnsi="Times New Roman" w:cs="Times New Roman"/>
        </w:rPr>
      </w:pPr>
      <w:r w:rsidRPr="00E62E74">
        <w:rPr>
          <w:rFonts w:ascii="Times New Roman" w:hAnsi="Times New Roman" w:cs="Times New Roman"/>
        </w:rPr>
        <w:t>Figure 5. Flask Web Application Showcasing Results from Species Identification</w:t>
      </w:r>
    </w:p>
    <w:p w14:paraId="328E8558" w14:textId="30FD434C" w:rsidR="00EB3E61" w:rsidRPr="00EB3E61" w:rsidRDefault="00EB3E61" w:rsidP="0089024A">
      <w:pPr>
        <w:pStyle w:val="ListParagraph"/>
        <w:numPr>
          <w:ilvl w:val="0"/>
          <w:numId w:val="17"/>
        </w:numPr>
        <w:spacing w:line="276" w:lineRule="auto"/>
        <w:rPr>
          <w:rFonts w:ascii="Times New Roman" w:hAnsi="Times New Roman" w:cs="Times New Roman"/>
        </w:rPr>
      </w:pPr>
      <w:r>
        <w:rPr>
          <w:rFonts w:ascii="Times New Roman" w:hAnsi="Times New Roman" w:cs="Times New Roman"/>
        </w:rPr>
        <w:t xml:space="preserve">Figure 6. </w:t>
      </w:r>
      <w:r>
        <w:rPr>
          <w:rFonts w:ascii="Times New Roman" w:hAnsi="Times New Roman" w:cs="Times New Roman"/>
          <w:bCs/>
          <w:color w:val="000000" w:themeColor="text1"/>
          <w:szCs w:val="36"/>
        </w:rPr>
        <w:t xml:space="preserve">CPU Usage </w:t>
      </w:r>
      <w:r w:rsidRPr="006409D9">
        <w:rPr>
          <w:rFonts w:ascii="Times New Roman" w:hAnsi="Times New Roman" w:cs="Times New Roman"/>
          <w:bCs/>
          <w:color w:val="000000" w:themeColor="text1"/>
          <w:szCs w:val="36"/>
        </w:rPr>
        <w:t>for CNN Model Creation on ARC</w:t>
      </w:r>
      <w:r>
        <w:rPr>
          <w:rFonts w:ascii="Times New Roman" w:hAnsi="Times New Roman" w:cs="Times New Roman"/>
          <w:bCs/>
          <w:color w:val="000000" w:themeColor="text1"/>
          <w:szCs w:val="36"/>
        </w:rPr>
        <w:t xml:space="preserve"> Cluster</w:t>
      </w:r>
    </w:p>
    <w:p w14:paraId="7AEBCA34" w14:textId="5AFC25D7" w:rsidR="00EB3E61" w:rsidRPr="00EB3E61" w:rsidRDefault="00EB3E61" w:rsidP="0089024A">
      <w:pPr>
        <w:pStyle w:val="ListParagraph"/>
        <w:numPr>
          <w:ilvl w:val="0"/>
          <w:numId w:val="17"/>
        </w:numPr>
        <w:spacing w:line="276" w:lineRule="auto"/>
        <w:rPr>
          <w:rFonts w:ascii="Times New Roman" w:hAnsi="Times New Roman" w:cs="Times New Roman"/>
        </w:rPr>
      </w:pPr>
      <w:r>
        <w:rPr>
          <w:rFonts w:ascii="Times New Roman" w:hAnsi="Times New Roman" w:cs="Times New Roman"/>
          <w:bCs/>
          <w:color w:val="000000" w:themeColor="text1"/>
          <w:szCs w:val="36"/>
        </w:rPr>
        <w:t xml:space="preserve">Figure 7. GPU and GPU Memory Usage </w:t>
      </w:r>
      <w:r w:rsidRPr="006409D9">
        <w:rPr>
          <w:rFonts w:ascii="Times New Roman" w:hAnsi="Times New Roman" w:cs="Times New Roman"/>
          <w:bCs/>
          <w:color w:val="000000" w:themeColor="text1"/>
          <w:szCs w:val="36"/>
        </w:rPr>
        <w:t>for CNN Model Creation on ARC</w:t>
      </w:r>
      <w:r>
        <w:rPr>
          <w:rFonts w:ascii="Times New Roman" w:hAnsi="Times New Roman" w:cs="Times New Roman"/>
          <w:bCs/>
          <w:color w:val="000000" w:themeColor="text1"/>
          <w:szCs w:val="36"/>
        </w:rPr>
        <w:t xml:space="preserve"> Cluster</w:t>
      </w:r>
    </w:p>
    <w:p w14:paraId="26CA7DF9" w14:textId="1978BEC5" w:rsidR="00EB3E61" w:rsidRDefault="00EB3E61" w:rsidP="0089024A">
      <w:pPr>
        <w:pStyle w:val="ListParagraph"/>
        <w:numPr>
          <w:ilvl w:val="0"/>
          <w:numId w:val="17"/>
        </w:numPr>
        <w:spacing w:line="276" w:lineRule="auto"/>
        <w:rPr>
          <w:rFonts w:ascii="Times New Roman" w:hAnsi="Times New Roman" w:cs="Times New Roman"/>
        </w:rPr>
      </w:pPr>
      <w:r>
        <w:rPr>
          <w:rFonts w:ascii="Times New Roman" w:hAnsi="Times New Roman" w:cs="Times New Roman"/>
          <w:bCs/>
          <w:color w:val="000000" w:themeColor="text1"/>
          <w:szCs w:val="36"/>
        </w:rPr>
        <w:t xml:space="preserve">Figure 8. Memory Usage </w:t>
      </w:r>
      <w:r w:rsidRPr="006409D9">
        <w:rPr>
          <w:rFonts w:ascii="Times New Roman" w:hAnsi="Times New Roman" w:cs="Times New Roman"/>
          <w:bCs/>
          <w:color w:val="000000" w:themeColor="text1"/>
          <w:szCs w:val="36"/>
        </w:rPr>
        <w:t>for CNN Model Creation on ARC</w:t>
      </w:r>
      <w:r>
        <w:rPr>
          <w:rFonts w:ascii="Times New Roman" w:hAnsi="Times New Roman" w:cs="Times New Roman"/>
          <w:bCs/>
          <w:color w:val="000000" w:themeColor="text1"/>
          <w:szCs w:val="36"/>
        </w:rPr>
        <w:t xml:space="preserve"> Cluster</w:t>
      </w:r>
    </w:p>
    <w:p w14:paraId="456B403F" w14:textId="27EDACA1" w:rsidR="00E62E74" w:rsidRPr="00E62E74" w:rsidRDefault="00E62E74" w:rsidP="0089024A">
      <w:pPr>
        <w:pStyle w:val="ListParagraph"/>
        <w:numPr>
          <w:ilvl w:val="0"/>
          <w:numId w:val="17"/>
        </w:numPr>
        <w:spacing w:line="276" w:lineRule="auto"/>
        <w:rPr>
          <w:rFonts w:ascii="Times New Roman" w:hAnsi="Times New Roman" w:cs="Times New Roman"/>
        </w:rPr>
      </w:pPr>
      <w:r w:rsidRPr="00E62E74">
        <w:rPr>
          <w:rFonts w:ascii="Times New Roman" w:hAnsi="Times New Roman" w:cs="Times New Roman"/>
        </w:rPr>
        <w:t xml:space="preserve">Figure </w:t>
      </w:r>
      <w:r w:rsidR="00EB3E61">
        <w:rPr>
          <w:rFonts w:ascii="Times New Roman" w:hAnsi="Times New Roman" w:cs="Times New Roman"/>
        </w:rPr>
        <w:t>9</w:t>
      </w:r>
      <w:r w:rsidRPr="00E62E74">
        <w:rPr>
          <w:rFonts w:ascii="Times New Roman" w:hAnsi="Times New Roman" w:cs="Times New Roman"/>
        </w:rPr>
        <w:t xml:space="preserve">. </w:t>
      </w:r>
      <w:r w:rsidR="00AD671E" w:rsidRPr="00AD671E">
        <w:rPr>
          <w:rFonts w:ascii="Times New Roman" w:hAnsi="Times New Roman" w:cs="Times New Roman"/>
        </w:rPr>
        <w:t xml:space="preserve">Comparison of </w:t>
      </w:r>
      <w:r w:rsidR="00CD31FA">
        <w:rPr>
          <w:rFonts w:ascii="Times New Roman" w:hAnsi="Times New Roman" w:cs="Times New Roman"/>
        </w:rPr>
        <w:t xml:space="preserve">Training and </w:t>
      </w:r>
      <w:r w:rsidR="00AD671E" w:rsidRPr="00AD671E">
        <w:rPr>
          <w:rFonts w:ascii="Times New Roman" w:hAnsi="Times New Roman" w:cs="Times New Roman"/>
        </w:rPr>
        <w:t>Validation Accuracy Among Various CNN Architectures with Varied Parameters: Learning Rate (</w:t>
      </w:r>
      <w:proofErr w:type="spellStart"/>
      <w:r w:rsidR="00AD671E" w:rsidRPr="00AD671E">
        <w:rPr>
          <w:rFonts w:ascii="Times New Roman" w:hAnsi="Times New Roman" w:cs="Times New Roman"/>
        </w:rPr>
        <w:t>lr</w:t>
      </w:r>
      <w:proofErr w:type="spellEnd"/>
      <w:r w:rsidR="00AD671E" w:rsidRPr="00AD671E">
        <w:rPr>
          <w:rFonts w:ascii="Times New Roman" w:hAnsi="Times New Roman" w:cs="Times New Roman"/>
        </w:rPr>
        <w:t>), Batch Size (bs), and Optimizer (opt)</w:t>
      </w:r>
    </w:p>
    <w:p w14:paraId="1A352B71" w14:textId="159BB30B" w:rsidR="00AD671E" w:rsidRDefault="00E62E74" w:rsidP="00A53923">
      <w:pPr>
        <w:pStyle w:val="ListParagraph"/>
        <w:numPr>
          <w:ilvl w:val="0"/>
          <w:numId w:val="17"/>
        </w:numPr>
        <w:spacing w:line="276" w:lineRule="auto"/>
        <w:rPr>
          <w:rFonts w:ascii="Times New Roman" w:hAnsi="Times New Roman" w:cs="Times New Roman"/>
        </w:rPr>
      </w:pPr>
      <w:r w:rsidRPr="00AD671E">
        <w:rPr>
          <w:rFonts w:ascii="Times New Roman" w:hAnsi="Times New Roman" w:cs="Times New Roman"/>
        </w:rPr>
        <w:t xml:space="preserve">Figure </w:t>
      </w:r>
      <w:r w:rsidR="00EB3E61">
        <w:rPr>
          <w:rFonts w:ascii="Times New Roman" w:hAnsi="Times New Roman" w:cs="Times New Roman"/>
        </w:rPr>
        <w:t>10</w:t>
      </w:r>
      <w:r w:rsidRPr="00AD671E">
        <w:rPr>
          <w:rFonts w:ascii="Times New Roman" w:hAnsi="Times New Roman" w:cs="Times New Roman"/>
        </w:rPr>
        <w:t xml:space="preserve">. </w:t>
      </w:r>
      <w:r w:rsidR="00AD671E" w:rsidRPr="00AD2FF8">
        <w:rPr>
          <w:rFonts w:ascii="Times New Roman" w:hAnsi="Times New Roman" w:cs="Times New Roman"/>
        </w:rPr>
        <w:t xml:space="preserve">Comparison of </w:t>
      </w:r>
      <w:r w:rsidR="00CD31FA">
        <w:rPr>
          <w:rFonts w:ascii="Times New Roman" w:hAnsi="Times New Roman" w:cs="Times New Roman"/>
        </w:rPr>
        <w:t xml:space="preserve">Training and </w:t>
      </w:r>
      <w:r w:rsidR="00AD671E">
        <w:rPr>
          <w:rFonts w:ascii="Times New Roman" w:hAnsi="Times New Roman" w:cs="Times New Roman"/>
        </w:rPr>
        <w:t xml:space="preserve">Validation Loss </w:t>
      </w:r>
      <w:r w:rsidR="00AD671E" w:rsidRPr="00AD2FF8">
        <w:rPr>
          <w:rFonts w:ascii="Times New Roman" w:hAnsi="Times New Roman" w:cs="Times New Roman"/>
        </w:rPr>
        <w:t>Among Various CNN Architectures with Varied Parameters: Learning Rate (</w:t>
      </w:r>
      <w:proofErr w:type="spellStart"/>
      <w:r w:rsidR="00AD671E" w:rsidRPr="00AD2FF8">
        <w:rPr>
          <w:rFonts w:ascii="Times New Roman" w:hAnsi="Times New Roman" w:cs="Times New Roman"/>
        </w:rPr>
        <w:t>lr</w:t>
      </w:r>
      <w:proofErr w:type="spellEnd"/>
      <w:r w:rsidR="00AD671E" w:rsidRPr="00AD2FF8">
        <w:rPr>
          <w:rFonts w:ascii="Times New Roman" w:hAnsi="Times New Roman" w:cs="Times New Roman"/>
        </w:rPr>
        <w:t>), Batch Size (bs), and Optimizer (opt)</w:t>
      </w:r>
    </w:p>
    <w:p w14:paraId="5E69183F" w14:textId="42B0B8D4" w:rsidR="00AD671E" w:rsidRDefault="00E62E74" w:rsidP="00AD671E">
      <w:pPr>
        <w:pStyle w:val="ListParagraph"/>
        <w:numPr>
          <w:ilvl w:val="0"/>
          <w:numId w:val="17"/>
        </w:numPr>
        <w:spacing w:line="276" w:lineRule="auto"/>
        <w:rPr>
          <w:rFonts w:ascii="Times New Roman" w:hAnsi="Times New Roman" w:cs="Times New Roman"/>
        </w:rPr>
      </w:pPr>
      <w:r w:rsidRPr="00AD671E">
        <w:rPr>
          <w:rFonts w:ascii="Times New Roman" w:hAnsi="Times New Roman" w:cs="Times New Roman"/>
        </w:rPr>
        <w:t xml:space="preserve">Figure </w:t>
      </w:r>
      <w:r w:rsidR="00EB3E61">
        <w:rPr>
          <w:rFonts w:ascii="Times New Roman" w:hAnsi="Times New Roman" w:cs="Times New Roman"/>
        </w:rPr>
        <w:t>11</w:t>
      </w:r>
      <w:r w:rsidRPr="00AD671E">
        <w:rPr>
          <w:rFonts w:ascii="Times New Roman" w:hAnsi="Times New Roman" w:cs="Times New Roman"/>
        </w:rPr>
        <w:t xml:space="preserve">. </w:t>
      </w:r>
      <w:r w:rsidR="00AD671E" w:rsidRPr="00AD2FF8">
        <w:rPr>
          <w:rFonts w:ascii="Times New Roman" w:hAnsi="Times New Roman" w:cs="Times New Roman"/>
        </w:rPr>
        <w:t xml:space="preserve">Comparison of </w:t>
      </w:r>
      <w:r w:rsidR="00E01E32">
        <w:rPr>
          <w:rFonts w:ascii="Times New Roman" w:hAnsi="Times New Roman" w:cs="Times New Roman"/>
        </w:rPr>
        <w:t xml:space="preserve">Average </w:t>
      </w:r>
      <w:r w:rsidR="00AD671E">
        <w:rPr>
          <w:rFonts w:ascii="Times New Roman" w:hAnsi="Times New Roman" w:cs="Times New Roman"/>
        </w:rPr>
        <w:t xml:space="preserve">F1 Score </w:t>
      </w:r>
      <w:r w:rsidR="00AD671E" w:rsidRPr="00AD2FF8">
        <w:rPr>
          <w:rFonts w:ascii="Times New Roman" w:hAnsi="Times New Roman" w:cs="Times New Roman"/>
        </w:rPr>
        <w:t>Among Various CNN Architectures with Varied Parameters: Learning Rate (</w:t>
      </w:r>
      <w:proofErr w:type="spellStart"/>
      <w:r w:rsidR="00AD671E" w:rsidRPr="00AD2FF8">
        <w:rPr>
          <w:rFonts w:ascii="Times New Roman" w:hAnsi="Times New Roman" w:cs="Times New Roman"/>
        </w:rPr>
        <w:t>lr</w:t>
      </w:r>
      <w:proofErr w:type="spellEnd"/>
      <w:r w:rsidR="00AD671E" w:rsidRPr="00AD2FF8">
        <w:rPr>
          <w:rFonts w:ascii="Times New Roman" w:hAnsi="Times New Roman" w:cs="Times New Roman"/>
        </w:rPr>
        <w:t>), Batch Size (bs), and Optimizer (opt)</w:t>
      </w:r>
    </w:p>
    <w:p w14:paraId="34A96D8A" w14:textId="41EA9E2B" w:rsidR="009D5DD1" w:rsidRPr="009D5DD1" w:rsidRDefault="009D5DD1" w:rsidP="009D5DD1">
      <w:pPr>
        <w:pStyle w:val="ListParagraph"/>
        <w:numPr>
          <w:ilvl w:val="0"/>
          <w:numId w:val="17"/>
        </w:numPr>
        <w:rPr>
          <w:rFonts w:ascii="Times New Roman" w:hAnsi="Times New Roman" w:cs="Times New Roman"/>
        </w:rPr>
      </w:pPr>
      <w:r w:rsidRPr="009D5DD1">
        <w:rPr>
          <w:rFonts w:ascii="Times New Roman" w:hAnsi="Times New Roman" w:cs="Times New Roman"/>
        </w:rPr>
        <w:t>Figure 1</w:t>
      </w:r>
      <w:r>
        <w:rPr>
          <w:rFonts w:ascii="Times New Roman" w:hAnsi="Times New Roman" w:cs="Times New Roman"/>
        </w:rPr>
        <w:t>2</w:t>
      </w:r>
      <w:r w:rsidRPr="009D5DD1">
        <w:rPr>
          <w:rFonts w:ascii="Times New Roman" w:hAnsi="Times New Roman" w:cs="Times New Roman"/>
        </w:rPr>
        <w:t>. F1 Score Per Species as a Function of the Number of Images of Each Species Present in our Image Dataset Using a Logarithmic Fit Based on our CNN Model with Learning Rate of 0.0</w:t>
      </w:r>
      <w:r w:rsidR="00E01E32">
        <w:rPr>
          <w:rFonts w:ascii="Times New Roman" w:hAnsi="Times New Roman" w:cs="Times New Roman"/>
        </w:rPr>
        <w:t>0</w:t>
      </w:r>
      <w:r w:rsidRPr="009D5DD1">
        <w:rPr>
          <w:rFonts w:ascii="Times New Roman" w:hAnsi="Times New Roman" w:cs="Times New Roman"/>
        </w:rPr>
        <w:t xml:space="preserve">1, Batch Size of 16, and using the </w:t>
      </w:r>
      <w:r w:rsidR="00BF3631">
        <w:rPr>
          <w:rFonts w:ascii="Times New Roman" w:hAnsi="Times New Roman" w:cs="Times New Roman"/>
        </w:rPr>
        <w:t xml:space="preserve">SGD </w:t>
      </w:r>
      <w:r w:rsidRPr="009D5DD1">
        <w:rPr>
          <w:rFonts w:ascii="Times New Roman" w:hAnsi="Times New Roman" w:cs="Times New Roman"/>
        </w:rPr>
        <w:t>Optimizer (</w:t>
      </w:r>
      <w:proofErr w:type="spellStart"/>
      <w:r w:rsidRPr="009D5DD1">
        <w:rPr>
          <w:rFonts w:ascii="Times New Roman" w:hAnsi="Times New Roman" w:cs="Times New Roman"/>
          <w:lang w:val="en-CA"/>
        </w:rPr>
        <w:t>lr</w:t>
      </w:r>
      <w:proofErr w:type="spellEnd"/>
      <w:r w:rsidRPr="009D5DD1">
        <w:rPr>
          <w:rFonts w:ascii="Times New Roman" w:hAnsi="Times New Roman" w:cs="Times New Roman"/>
          <w:lang w:val="en-CA"/>
        </w:rPr>
        <w:t>=0.0</w:t>
      </w:r>
      <w:r w:rsidR="00E01E32">
        <w:rPr>
          <w:rFonts w:ascii="Times New Roman" w:hAnsi="Times New Roman" w:cs="Times New Roman"/>
          <w:lang w:val="en-CA"/>
        </w:rPr>
        <w:t>0</w:t>
      </w:r>
      <w:r w:rsidRPr="009D5DD1">
        <w:rPr>
          <w:rFonts w:ascii="Times New Roman" w:hAnsi="Times New Roman" w:cs="Times New Roman"/>
          <w:lang w:val="en-CA"/>
        </w:rPr>
        <w:t>1_bs=</w:t>
      </w:r>
      <w:r w:rsidR="00BF3631">
        <w:rPr>
          <w:rFonts w:ascii="Times New Roman" w:hAnsi="Times New Roman" w:cs="Times New Roman"/>
          <w:lang w:val="en-CA"/>
        </w:rPr>
        <w:t>16</w:t>
      </w:r>
      <w:r w:rsidRPr="009D5DD1">
        <w:rPr>
          <w:rFonts w:ascii="Times New Roman" w:hAnsi="Times New Roman" w:cs="Times New Roman"/>
          <w:lang w:val="en-CA"/>
        </w:rPr>
        <w:t>_opt=</w:t>
      </w:r>
      <w:r w:rsidR="00BF3631">
        <w:rPr>
          <w:rFonts w:ascii="Times New Roman" w:hAnsi="Times New Roman" w:cs="Times New Roman"/>
          <w:lang w:val="en-CA"/>
        </w:rPr>
        <w:t>SGD</w:t>
      </w:r>
      <w:r w:rsidRPr="009D5DD1">
        <w:rPr>
          <w:rFonts w:ascii="Times New Roman" w:hAnsi="Times New Roman" w:cs="Times New Roman"/>
          <w:lang w:val="en-CA"/>
        </w:rPr>
        <w:t>)</w:t>
      </w:r>
    </w:p>
    <w:p w14:paraId="02460BF8" w14:textId="5F55D5DB" w:rsidR="009D5DD1" w:rsidRPr="009D5DD1" w:rsidRDefault="009D5DD1" w:rsidP="009D5DD1">
      <w:pPr>
        <w:pStyle w:val="ListParagraph"/>
        <w:numPr>
          <w:ilvl w:val="0"/>
          <w:numId w:val="17"/>
        </w:numPr>
        <w:spacing w:line="276" w:lineRule="auto"/>
        <w:rPr>
          <w:rFonts w:ascii="Times New Roman" w:hAnsi="Times New Roman" w:cs="Times New Roman"/>
        </w:rPr>
      </w:pPr>
      <w:r w:rsidRPr="00AD671E">
        <w:rPr>
          <w:rFonts w:ascii="Times New Roman" w:hAnsi="Times New Roman" w:cs="Times New Roman"/>
        </w:rPr>
        <w:t xml:space="preserve">Figure </w:t>
      </w:r>
      <w:r>
        <w:rPr>
          <w:rFonts w:ascii="Times New Roman" w:hAnsi="Times New Roman" w:cs="Times New Roman"/>
        </w:rPr>
        <w:t>13</w:t>
      </w:r>
      <w:r w:rsidRPr="00AD671E">
        <w:rPr>
          <w:rFonts w:ascii="Times New Roman" w:hAnsi="Times New Roman" w:cs="Times New Roman"/>
        </w:rPr>
        <w:t xml:space="preserve">. Normalized Confusion Matrix by Genus for </w:t>
      </w:r>
      <w:r>
        <w:rPr>
          <w:rFonts w:ascii="Times New Roman" w:hAnsi="Times New Roman" w:cs="Times New Roman"/>
        </w:rPr>
        <w:t xml:space="preserve">CNN </w:t>
      </w:r>
      <w:r w:rsidRPr="00AD671E">
        <w:rPr>
          <w:rFonts w:ascii="Times New Roman" w:hAnsi="Times New Roman" w:cs="Times New Roman"/>
        </w:rPr>
        <w:t xml:space="preserve">Model </w:t>
      </w:r>
      <w:bookmarkStart w:id="5" w:name="_Hlk161881563"/>
      <w:r w:rsidRPr="00AD671E">
        <w:rPr>
          <w:rFonts w:ascii="Times New Roman" w:hAnsi="Times New Roman" w:cs="Times New Roman"/>
        </w:rPr>
        <w:t>with Learning Rate of 0.0</w:t>
      </w:r>
      <w:r w:rsidR="00E01E32">
        <w:rPr>
          <w:rFonts w:ascii="Times New Roman" w:hAnsi="Times New Roman" w:cs="Times New Roman"/>
        </w:rPr>
        <w:t>0</w:t>
      </w:r>
      <w:r w:rsidRPr="00AD671E">
        <w:rPr>
          <w:rFonts w:ascii="Times New Roman" w:hAnsi="Times New Roman" w:cs="Times New Roman"/>
        </w:rPr>
        <w:t xml:space="preserve">1, Batch Size of 16, and using the </w:t>
      </w:r>
      <w:r w:rsidR="00BF3631">
        <w:rPr>
          <w:rFonts w:ascii="Times New Roman" w:hAnsi="Times New Roman" w:cs="Times New Roman"/>
        </w:rPr>
        <w:t>SGD</w:t>
      </w:r>
      <w:r w:rsidRPr="00AD671E">
        <w:rPr>
          <w:rFonts w:ascii="Times New Roman" w:hAnsi="Times New Roman" w:cs="Times New Roman"/>
        </w:rPr>
        <w:t xml:space="preserve"> Optimizer (</w:t>
      </w:r>
      <w:proofErr w:type="spellStart"/>
      <w:r w:rsidRPr="00AD671E">
        <w:rPr>
          <w:rFonts w:ascii="Times New Roman" w:hAnsi="Times New Roman" w:cs="Times New Roman"/>
          <w:lang w:val="en-CA"/>
        </w:rPr>
        <w:t>lr</w:t>
      </w:r>
      <w:proofErr w:type="spellEnd"/>
      <w:r w:rsidRPr="00AD671E">
        <w:rPr>
          <w:rFonts w:ascii="Times New Roman" w:hAnsi="Times New Roman" w:cs="Times New Roman"/>
          <w:lang w:val="en-CA"/>
        </w:rPr>
        <w:t>=0.0</w:t>
      </w:r>
      <w:r w:rsidR="00E01E32">
        <w:rPr>
          <w:rFonts w:ascii="Times New Roman" w:hAnsi="Times New Roman" w:cs="Times New Roman"/>
          <w:lang w:val="en-CA"/>
        </w:rPr>
        <w:t>0</w:t>
      </w:r>
      <w:r w:rsidRPr="00AD671E">
        <w:rPr>
          <w:rFonts w:ascii="Times New Roman" w:hAnsi="Times New Roman" w:cs="Times New Roman"/>
          <w:lang w:val="en-CA"/>
        </w:rPr>
        <w:t>1_bs=16_opt=</w:t>
      </w:r>
      <w:r w:rsidR="00BF3631">
        <w:rPr>
          <w:rFonts w:ascii="Times New Roman" w:hAnsi="Times New Roman" w:cs="Times New Roman"/>
          <w:lang w:val="en-CA"/>
        </w:rPr>
        <w:t>SGD</w:t>
      </w:r>
      <w:r w:rsidRPr="00AD671E">
        <w:rPr>
          <w:rFonts w:ascii="Times New Roman" w:hAnsi="Times New Roman" w:cs="Times New Roman"/>
          <w:lang w:val="en-CA"/>
        </w:rPr>
        <w:t>)</w:t>
      </w:r>
      <w:bookmarkEnd w:id="5"/>
    </w:p>
    <w:p w14:paraId="41C406A4" w14:textId="3382FBAA" w:rsidR="00A839BE" w:rsidRPr="0089024A" w:rsidRDefault="0089024A" w:rsidP="0089024A">
      <w:pPr>
        <w:pStyle w:val="ListParagraph"/>
        <w:numPr>
          <w:ilvl w:val="0"/>
          <w:numId w:val="17"/>
        </w:numPr>
        <w:spacing w:line="276" w:lineRule="auto"/>
        <w:rPr>
          <w:rFonts w:ascii="Times New Roman" w:hAnsi="Times New Roman" w:cs="Times New Roman"/>
        </w:rPr>
      </w:pPr>
      <w:r w:rsidRPr="0089024A">
        <w:rPr>
          <w:rFonts w:ascii="Times New Roman" w:hAnsi="Times New Roman" w:cs="Times New Roman"/>
        </w:rPr>
        <w:t>Figure 1</w:t>
      </w:r>
      <w:r w:rsidR="00EB3E61">
        <w:rPr>
          <w:rFonts w:ascii="Times New Roman" w:hAnsi="Times New Roman" w:cs="Times New Roman"/>
        </w:rPr>
        <w:t>4</w:t>
      </w:r>
      <w:r w:rsidRPr="0089024A">
        <w:rPr>
          <w:rFonts w:ascii="Times New Roman" w:hAnsi="Times New Roman" w:cs="Times New Roman"/>
        </w:rPr>
        <w:t xml:space="preserve">. </w:t>
      </w:r>
      <w:r w:rsidR="00E01E32" w:rsidRPr="00C07FAE">
        <w:rPr>
          <w:rFonts w:ascii="Times New Roman" w:hAnsi="Times New Roman" w:cs="Times New Roman"/>
        </w:rPr>
        <w:t xml:space="preserve">Visualization of Gradient-weighted Class Activation Mappings (Grad-CAM) across </w:t>
      </w:r>
      <w:r w:rsidR="00E01E32">
        <w:rPr>
          <w:rFonts w:ascii="Times New Roman" w:hAnsi="Times New Roman" w:cs="Times New Roman"/>
        </w:rPr>
        <w:t>R</w:t>
      </w:r>
      <w:r w:rsidR="00E01E32" w:rsidRPr="00214FBE">
        <w:rPr>
          <w:rFonts w:ascii="Times New Roman" w:hAnsi="Times New Roman" w:cs="Times New Roman"/>
        </w:rPr>
        <w:t xml:space="preserve">esidual </w:t>
      </w:r>
      <w:r w:rsidR="00E01E32">
        <w:rPr>
          <w:rFonts w:ascii="Times New Roman" w:hAnsi="Times New Roman" w:cs="Times New Roman"/>
        </w:rPr>
        <w:t>Bl</w:t>
      </w:r>
      <w:r w:rsidR="00E01E32" w:rsidRPr="00214FBE">
        <w:rPr>
          <w:rFonts w:ascii="Times New Roman" w:hAnsi="Times New Roman" w:cs="Times New Roman"/>
        </w:rPr>
        <w:t>ocks</w:t>
      </w:r>
      <w:r w:rsidR="00E01E32">
        <w:rPr>
          <w:rFonts w:ascii="Times New Roman" w:hAnsi="Times New Roman" w:cs="Times New Roman"/>
        </w:rPr>
        <w:t xml:space="preserve"> </w:t>
      </w:r>
      <w:r w:rsidR="00E01E32" w:rsidRPr="00C07FAE">
        <w:rPr>
          <w:rFonts w:ascii="Times New Roman" w:hAnsi="Times New Roman" w:cs="Times New Roman"/>
        </w:rPr>
        <w:t xml:space="preserve">in </w:t>
      </w:r>
      <w:r w:rsidR="00E01E32">
        <w:rPr>
          <w:rFonts w:ascii="Times New Roman" w:hAnsi="Times New Roman" w:cs="Times New Roman"/>
        </w:rPr>
        <w:t xml:space="preserve">our CNN </w:t>
      </w:r>
      <w:r w:rsidR="00E01E32" w:rsidRPr="00555009">
        <w:rPr>
          <w:rFonts w:ascii="Times New Roman" w:hAnsi="Times New Roman" w:cs="Times New Roman"/>
        </w:rPr>
        <w:t>Model with</w:t>
      </w:r>
      <w:r w:rsidR="00E01E32">
        <w:rPr>
          <w:rFonts w:ascii="Times New Roman" w:hAnsi="Times New Roman" w:cs="Times New Roman"/>
        </w:rPr>
        <w:t xml:space="preserve"> Learning Rate of </w:t>
      </w:r>
      <w:r w:rsidR="00E01E32" w:rsidRPr="0017566A">
        <w:rPr>
          <w:rFonts w:ascii="Times New Roman" w:hAnsi="Times New Roman" w:cs="Times New Roman"/>
        </w:rPr>
        <w:t>0.001</w:t>
      </w:r>
      <w:r w:rsidR="00E01E32">
        <w:rPr>
          <w:rFonts w:ascii="Times New Roman" w:hAnsi="Times New Roman" w:cs="Times New Roman"/>
        </w:rPr>
        <w:t>, Batch Size of 16, and using the SGD Optimizer (</w:t>
      </w:r>
      <w:proofErr w:type="spellStart"/>
      <w:r w:rsidR="00E01E32" w:rsidRPr="00155103">
        <w:rPr>
          <w:rFonts w:ascii="Times New Roman" w:hAnsi="Times New Roman" w:cs="Times New Roman"/>
          <w:lang w:val="en-CA"/>
        </w:rPr>
        <w:t>lr</w:t>
      </w:r>
      <w:proofErr w:type="spellEnd"/>
      <w:r w:rsidR="00E01E32" w:rsidRPr="00155103">
        <w:rPr>
          <w:rFonts w:ascii="Times New Roman" w:hAnsi="Times New Roman" w:cs="Times New Roman"/>
          <w:lang w:val="en-CA"/>
        </w:rPr>
        <w:t>=</w:t>
      </w:r>
      <w:r w:rsidR="00E01E32" w:rsidRPr="0017566A">
        <w:rPr>
          <w:rFonts w:ascii="Times New Roman" w:hAnsi="Times New Roman" w:cs="Times New Roman"/>
        </w:rPr>
        <w:t>0.001</w:t>
      </w:r>
      <w:r w:rsidR="00E01E32" w:rsidRPr="00155103">
        <w:rPr>
          <w:rFonts w:ascii="Times New Roman" w:hAnsi="Times New Roman" w:cs="Times New Roman"/>
          <w:lang w:val="en-CA"/>
        </w:rPr>
        <w:t>_bs=16_opt=</w:t>
      </w:r>
      <w:r w:rsidR="00E01E32">
        <w:rPr>
          <w:rFonts w:ascii="Times New Roman" w:hAnsi="Times New Roman" w:cs="Times New Roman"/>
          <w:lang w:val="en-CA"/>
        </w:rPr>
        <w:t xml:space="preserve">SGD) </w:t>
      </w:r>
      <w:r w:rsidR="00E01E32">
        <w:rPr>
          <w:rFonts w:ascii="Times New Roman" w:hAnsi="Times New Roman" w:cs="Times New Roman"/>
        </w:rPr>
        <w:t xml:space="preserve">with a </w:t>
      </w:r>
      <w:r w:rsidR="00E01E32" w:rsidRPr="00C07FAE">
        <w:rPr>
          <w:rFonts w:ascii="Times New Roman" w:hAnsi="Times New Roman" w:cs="Times New Roman"/>
        </w:rPr>
        <w:t>ResNet-50</w:t>
      </w:r>
      <w:r w:rsidR="00E01E32">
        <w:rPr>
          <w:rFonts w:ascii="Times New Roman" w:hAnsi="Times New Roman" w:cs="Times New Roman"/>
        </w:rPr>
        <w:t xml:space="preserve"> </w:t>
      </w:r>
      <w:r w:rsidR="00E01E32" w:rsidRPr="00C07FAE">
        <w:rPr>
          <w:rFonts w:ascii="Times New Roman" w:hAnsi="Times New Roman" w:cs="Times New Roman"/>
        </w:rPr>
        <w:t>Architectur</w:t>
      </w:r>
      <w:r w:rsidR="00E01E32">
        <w:rPr>
          <w:rFonts w:ascii="Times New Roman" w:hAnsi="Times New Roman" w:cs="Times New Roman"/>
        </w:rPr>
        <w:t xml:space="preserve">e </w:t>
      </w:r>
      <w:r w:rsidR="00E01E32" w:rsidRPr="00E62370">
        <w:rPr>
          <w:rFonts w:ascii="Times New Roman" w:hAnsi="Times New Roman" w:cs="Times New Roman"/>
        </w:rPr>
        <w:t xml:space="preserve">for an image of </w:t>
      </w:r>
      <w:r w:rsidR="00E01E32">
        <w:rPr>
          <w:rFonts w:ascii="Times New Roman" w:hAnsi="Times New Roman" w:cs="Times New Roman"/>
        </w:rPr>
        <w:t xml:space="preserve">a </w:t>
      </w:r>
      <w:r w:rsidR="00E01E32" w:rsidRPr="00E62370">
        <w:rPr>
          <w:rFonts w:ascii="Times New Roman" w:hAnsi="Times New Roman" w:cs="Times New Roman"/>
          <w:i/>
          <w:iCs/>
        </w:rPr>
        <w:t xml:space="preserve">Culex </w:t>
      </w:r>
      <w:proofErr w:type="spellStart"/>
      <w:r w:rsidR="00E01E32" w:rsidRPr="00E62370">
        <w:rPr>
          <w:rFonts w:ascii="Times New Roman" w:hAnsi="Times New Roman" w:cs="Times New Roman"/>
          <w:i/>
          <w:iCs/>
        </w:rPr>
        <w:t>pipiens</w:t>
      </w:r>
      <w:proofErr w:type="spellEnd"/>
      <w:r w:rsidR="00E01E32" w:rsidRPr="00E62370">
        <w:rPr>
          <w:rFonts w:ascii="Times New Roman" w:hAnsi="Times New Roman" w:cs="Times New Roman"/>
          <w:i/>
          <w:iCs/>
        </w:rPr>
        <w:t xml:space="preserve"> </w:t>
      </w:r>
      <w:r w:rsidR="00E01E32" w:rsidRPr="00E62370">
        <w:rPr>
          <w:rFonts w:ascii="Times New Roman" w:hAnsi="Times New Roman" w:cs="Times New Roman"/>
        </w:rPr>
        <w:t>specimen.</w:t>
      </w:r>
    </w:p>
    <w:p w14:paraId="0E33E40C" w14:textId="77777777" w:rsidR="00681226" w:rsidRDefault="00673525" w:rsidP="0089024A">
      <w:pPr>
        <w:widowControl w:val="0"/>
        <w:autoSpaceDE w:val="0"/>
        <w:autoSpaceDN w:val="0"/>
        <w:adjustRightInd w:val="0"/>
        <w:spacing w:after="0" w:line="276" w:lineRule="auto"/>
        <w:rPr>
          <w:rFonts w:ascii="Times New Roman" w:hAnsi="Times New Roman" w:cs="Times New Roman"/>
          <w:b/>
          <w:color w:val="000000" w:themeColor="text1"/>
          <w:szCs w:val="36"/>
        </w:rPr>
      </w:pPr>
      <w:r w:rsidRPr="00A839BE">
        <w:rPr>
          <w:rFonts w:ascii="Times New Roman" w:hAnsi="Times New Roman" w:cs="Times New Roman"/>
          <w:b/>
          <w:color w:val="000000" w:themeColor="text1"/>
          <w:szCs w:val="36"/>
        </w:rPr>
        <w:t xml:space="preserve">List of </w:t>
      </w:r>
      <w:r w:rsidR="00A839BE">
        <w:rPr>
          <w:rFonts w:ascii="Times New Roman" w:hAnsi="Times New Roman" w:cs="Times New Roman"/>
          <w:b/>
          <w:color w:val="000000" w:themeColor="text1"/>
          <w:szCs w:val="36"/>
        </w:rPr>
        <w:t>Tables</w:t>
      </w:r>
    </w:p>
    <w:p w14:paraId="50F45B92" w14:textId="77777777" w:rsidR="0089024A" w:rsidRPr="0089024A" w:rsidRDefault="0089024A" w:rsidP="0089024A">
      <w:pPr>
        <w:pStyle w:val="ListParagraph"/>
        <w:widowControl w:val="0"/>
        <w:numPr>
          <w:ilvl w:val="0"/>
          <w:numId w:val="18"/>
        </w:numPr>
        <w:autoSpaceDE w:val="0"/>
        <w:autoSpaceDN w:val="0"/>
        <w:adjustRightInd w:val="0"/>
        <w:spacing w:after="0"/>
        <w:rPr>
          <w:rFonts w:ascii="Times New Roman" w:hAnsi="Times New Roman" w:cs="Times New Roman"/>
          <w:bCs/>
          <w:color w:val="000000" w:themeColor="text1"/>
          <w:szCs w:val="36"/>
          <w:lang w:val="en-CA"/>
        </w:rPr>
      </w:pPr>
      <w:r w:rsidRPr="0089024A">
        <w:rPr>
          <w:rFonts w:ascii="Times New Roman" w:hAnsi="Times New Roman" w:cs="Times New Roman"/>
          <w:bCs/>
          <w:color w:val="000000" w:themeColor="text1"/>
          <w:szCs w:val="36"/>
          <w:lang w:val="en-CA"/>
        </w:rPr>
        <w:t>Table 1. Number of Images Per Species Within the Captured Image Dataset</w:t>
      </w:r>
    </w:p>
    <w:p w14:paraId="2633DA65" w14:textId="129D26BD" w:rsidR="00127974" w:rsidRPr="00127974" w:rsidRDefault="0089024A" w:rsidP="00127974">
      <w:pPr>
        <w:pStyle w:val="ListParagraph"/>
        <w:widowControl w:val="0"/>
        <w:numPr>
          <w:ilvl w:val="0"/>
          <w:numId w:val="18"/>
        </w:numPr>
        <w:autoSpaceDE w:val="0"/>
        <w:autoSpaceDN w:val="0"/>
        <w:adjustRightInd w:val="0"/>
        <w:spacing w:after="0"/>
        <w:rPr>
          <w:rFonts w:ascii="Times New Roman" w:hAnsi="Times New Roman" w:cs="Times New Roman"/>
          <w:bCs/>
          <w:color w:val="000000" w:themeColor="text1"/>
          <w:szCs w:val="36"/>
          <w:lang w:val="en-CA"/>
        </w:rPr>
      </w:pPr>
      <w:r w:rsidRPr="0089024A">
        <w:rPr>
          <w:rFonts w:ascii="Times New Roman" w:hAnsi="Times New Roman" w:cs="Times New Roman"/>
          <w:bCs/>
          <w:color w:val="000000" w:themeColor="text1"/>
          <w:szCs w:val="36"/>
          <w:lang w:val="en-CA"/>
        </w:rPr>
        <w:t>Table 2. Number of Images Per Genus Within the Combined Mosquito Image Dataset</w:t>
      </w:r>
    </w:p>
    <w:p w14:paraId="2E4E1D26" w14:textId="77777777" w:rsidR="00127974" w:rsidRDefault="00127974" w:rsidP="00127974">
      <w:pPr>
        <w:pStyle w:val="ListParagraph"/>
        <w:widowControl w:val="0"/>
        <w:numPr>
          <w:ilvl w:val="0"/>
          <w:numId w:val="18"/>
        </w:numPr>
        <w:autoSpaceDE w:val="0"/>
        <w:autoSpaceDN w:val="0"/>
        <w:adjustRightInd w:val="0"/>
        <w:spacing w:after="0"/>
        <w:rPr>
          <w:rFonts w:ascii="Times New Roman" w:hAnsi="Times New Roman" w:cs="Times New Roman"/>
          <w:bCs/>
          <w:color w:val="000000" w:themeColor="text1"/>
          <w:szCs w:val="36"/>
          <w:lang w:val="en-CA"/>
        </w:rPr>
      </w:pPr>
      <w:r w:rsidRPr="00127974">
        <w:rPr>
          <w:rFonts w:ascii="Times New Roman" w:hAnsi="Times New Roman" w:cs="Times New Roman"/>
          <w:bCs/>
          <w:color w:val="000000" w:themeColor="text1"/>
          <w:szCs w:val="36"/>
          <w:lang w:val="en-CA"/>
        </w:rPr>
        <w:t>Table 3. Number of Images Per Species Within the Combined Mosquito Image Dataset</w:t>
      </w:r>
    </w:p>
    <w:p w14:paraId="0711F532" w14:textId="36759F85" w:rsidR="00127974" w:rsidRPr="00127974" w:rsidRDefault="00127974" w:rsidP="00127974">
      <w:pPr>
        <w:pStyle w:val="ListParagraph"/>
        <w:widowControl w:val="0"/>
        <w:numPr>
          <w:ilvl w:val="0"/>
          <w:numId w:val="18"/>
        </w:numPr>
        <w:autoSpaceDE w:val="0"/>
        <w:autoSpaceDN w:val="0"/>
        <w:adjustRightInd w:val="0"/>
        <w:spacing w:after="0"/>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Table 4</w:t>
      </w:r>
      <w:r w:rsidRPr="00415188">
        <w:rPr>
          <w:rFonts w:ascii="Times New Roman" w:hAnsi="Times New Roman" w:cs="Times New Roman"/>
          <w:bCs/>
          <w:color w:val="000000" w:themeColor="text1"/>
          <w:szCs w:val="36"/>
          <w:lang w:val="en-CA"/>
        </w:rPr>
        <w:t xml:space="preserve">. </w:t>
      </w:r>
      <w:r w:rsidRPr="00415188">
        <w:rPr>
          <w:rFonts w:ascii="Times New Roman" w:hAnsi="Times New Roman" w:cs="Times New Roman"/>
          <w:bCs/>
          <w:color w:val="000000" w:themeColor="text1"/>
          <w:szCs w:val="36"/>
        </w:rPr>
        <w:t>Data Augmentation Techniques</w:t>
      </w:r>
      <w:r>
        <w:rPr>
          <w:rFonts w:ascii="Times New Roman" w:hAnsi="Times New Roman" w:cs="Times New Roman"/>
          <w:bCs/>
          <w:color w:val="000000" w:themeColor="text1"/>
          <w:szCs w:val="36"/>
        </w:rPr>
        <w:t xml:space="preserve"> Used on the Training Subset of</w:t>
      </w:r>
      <w:r w:rsidR="00FE3429">
        <w:rPr>
          <w:rFonts w:ascii="Times New Roman" w:hAnsi="Times New Roman" w:cs="Times New Roman"/>
          <w:bCs/>
          <w:color w:val="000000" w:themeColor="text1"/>
          <w:szCs w:val="36"/>
        </w:rPr>
        <w:t xml:space="preserve"> Images</w:t>
      </w:r>
    </w:p>
    <w:p w14:paraId="597574E7" w14:textId="74B399D3" w:rsidR="00FE3429" w:rsidRPr="00FE3429" w:rsidRDefault="00FE3429" w:rsidP="00FE3429">
      <w:pPr>
        <w:pStyle w:val="ListParagraph"/>
        <w:widowControl w:val="0"/>
        <w:numPr>
          <w:ilvl w:val="0"/>
          <w:numId w:val="18"/>
        </w:numPr>
        <w:autoSpaceDE w:val="0"/>
        <w:autoSpaceDN w:val="0"/>
        <w:adjustRightInd w:val="0"/>
        <w:spacing w:after="0"/>
        <w:rPr>
          <w:rFonts w:ascii="Times New Roman" w:hAnsi="Times New Roman" w:cs="Times New Roman"/>
          <w:bCs/>
          <w:color w:val="000000" w:themeColor="text1"/>
          <w:szCs w:val="36"/>
          <w:lang w:val="en-CA"/>
        </w:rPr>
      </w:pPr>
      <w:r w:rsidRPr="00FE3429">
        <w:rPr>
          <w:rFonts w:ascii="Times New Roman" w:hAnsi="Times New Roman" w:cs="Times New Roman"/>
          <w:bCs/>
          <w:color w:val="000000" w:themeColor="text1"/>
          <w:szCs w:val="36"/>
          <w:lang w:val="en-CA"/>
        </w:rPr>
        <w:t xml:space="preserve">Table 5. </w:t>
      </w:r>
      <w:r w:rsidR="00C362A3" w:rsidRPr="00C362A3">
        <w:rPr>
          <w:rFonts w:ascii="Times New Roman" w:hAnsi="Times New Roman" w:cs="Times New Roman"/>
          <w:bCs/>
          <w:color w:val="000000" w:themeColor="text1"/>
          <w:szCs w:val="36"/>
          <w:lang w:val="en-CA"/>
        </w:rPr>
        <w:t>Number of Mosquito Images Present within the Training, Validation, and Testing Subset and the Aggregate Total</w:t>
      </w:r>
    </w:p>
    <w:p w14:paraId="405EBF98" w14:textId="0B8909B9" w:rsidR="0089024A" w:rsidRDefault="00FE3429" w:rsidP="00FE3429">
      <w:pPr>
        <w:pStyle w:val="ListParagraph"/>
        <w:widowControl w:val="0"/>
        <w:numPr>
          <w:ilvl w:val="0"/>
          <w:numId w:val="18"/>
        </w:numPr>
        <w:autoSpaceDE w:val="0"/>
        <w:autoSpaceDN w:val="0"/>
        <w:adjustRightInd w:val="0"/>
        <w:spacing w:after="0"/>
        <w:rPr>
          <w:rFonts w:ascii="Times New Roman" w:hAnsi="Times New Roman" w:cs="Times New Roman"/>
          <w:bCs/>
          <w:color w:val="000000" w:themeColor="text1"/>
          <w:szCs w:val="36"/>
          <w:lang w:val="en-CA"/>
        </w:rPr>
      </w:pPr>
      <w:r w:rsidRPr="00FE3429">
        <w:rPr>
          <w:rFonts w:ascii="Times New Roman" w:hAnsi="Times New Roman" w:cs="Times New Roman"/>
          <w:bCs/>
          <w:color w:val="000000" w:themeColor="text1"/>
          <w:szCs w:val="36"/>
          <w:lang w:val="en-CA"/>
        </w:rPr>
        <w:t>Table 6.</w:t>
      </w:r>
      <w:r w:rsidR="00C362A3">
        <w:rPr>
          <w:rFonts w:ascii="Times New Roman" w:hAnsi="Times New Roman" w:cs="Times New Roman"/>
          <w:bCs/>
          <w:color w:val="000000" w:themeColor="text1"/>
          <w:szCs w:val="36"/>
          <w:lang w:val="en-CA"/>
        </w:rPr>
        <w:t xml:space="preserve"> </w:t>
      </w:r>
      <w:r w:rsidR="00C362A3" w:rsidRPr="00402728">
        <w:rPr>
          <w:rFonts w:ascii="Times New Roman" w:hAnsi="Times New Roman" w:cs="Times New Roman"/>
          <w:bCs/>
          <w:color w:val="000000" w:themeColor="text1"/>
          <w:szCs w:val="36"/>
          <w:lang w:val="en-CA"/>
        </w:rPr>
        <w:t xml:space="preserve">Hyperparameter Grid Search Space </w:t>
      </w:r>
      <w:r w:rsidR="00C362A3" w:rsidRPr="00C362A3">
        <w:rPr>
          <w:rFonts w:ascii="Times New Roman" w:hAnsi="Times New Roman" w:cs="Times New Roman"/>
          <w:bCs/>
          <w:color w:val="000000" w:themeColor="text1"/>
          <w:szCs w:val="36"/>
          <w:lang w:val="en-CA"/>
        </w:rPr>
        <w:t>for Mosquito Species Identification CNN Model</w:t>
      </w:r>
      <w:r w:rsidRPr="00FE3429">
        <w:rPr>
          <w:rFonts w:ascii="Times New Roman" w:hAnsi="Times New Roman" w:cs="Times New Roman"/>
          <w:bCs/>
          <w:color w:val="000000" w:themeColor="text1"/>
          <w:szCs w:val="36"/>
          <w:lang w:val="en-CA"/>
        </w:rPr>
        <w:t xml:space="preserve"> </w:t>
      </w:r>
    </w:p>
    <w:p w14:paraId="5B298AFF" w14:textId="0A9A7EF8" w:rsidR="006409D9" w:rsidRPr="006409D9" w:rsidRDefault="006409D9" w:rsidP="006409D9">
      <w:pPr>
        <w:pStyle w:val="ListParagraph"/>
        <w:numPr>
          <w:ilvl w:val="0"/>
          <w:numId w:val="18"/>
        </w:numPr>
        <w:rPr>
          <w:rFonts w:ascii="Times New Roman" w:hAnsi="Times New Roman" w:cs="Times New Roman"/>
          <w:bCs/>
          <w:color w:val="000000" w:themeColor="text1"/>
          <w:szCs w:val="36"/>
        </w:rPr>
      </w:pPr>
      <w:r w:rsidRPr="006409D9">
        <w:rPr>
          <w:rFonts w:ascii="Times New Roman" w:hAnsi="Times New Roman" w:cs="Times New Roman"/>
          <w:bCs/>
          <w:color w:val="000000" w:themeColor="text1"/>
          <w:szCs w:val="36"/>
        </w:rPr>
        <w:t>Table 7. Resource Utilization and Runtime Analysis for CNN Model Creation on ARC Cluster</w:t>
      </w:r>
    </w:p>
    <w:p w14:paraId="3E1A881E" w14:textId="77777777" w:rsidR="0089024A" w:rsidRDefault="0089024A" w:rsidP="00A839BE">
      <w:pPr>
        <w:widowControl w:val="0"/>
        <w:autoSpaceDE w:val="0"/>
        <w:autoSpaceDN w:val="0"/>
        <w:adjustRightInd w:val="0"/>
        <w:spacing w:after="0"/>
        <w:rPr>
          <w:rFonts w:ascii="Times New Roman" w:hAnsi="Times New Roman" w:cs="Times New Roman"/>
          <w:b/>
          <w:color w:val="000000" w:themeColor="text1"/>
          <w:szCs w:val="36"/>
        </w:rPr>
      </w:pPr>
    </w:p>
    <w:p w14:paraId="13EDEE45" w14:textId="08FC5318" w:rsidR="0089024A" w:rsidRPr="00833E5A" w:rsidRDefault="0089024A" w:rsidP="00A839BE">
      <w:pPr>
        <w:widowControl w:val="0"/>
        <w:autoSpaceDE w:val="0"/>
        <w:autoSpaceDN w:val="0"/>
        <w:adjustRightInd w:val="0"/>
        <w:spacing w:after="0"/>
        <w:rPr>
          <w:rFonts w:ascii="Times New Roman" w:hAnsi="Times New Roman" w:cs="Times New Roman"/>
          <w:bCs/>
          <w:color w:val="000000" w:themeColor="text1"/>
          <w:szCs w:val="36"/>
        </w:rPr>
        <w:sectPr w:rsidR="0089024A" w:rsidRPr="00833E5A" w:rsidSect="0026438D">
          <w:headerReference w:type="even" r:id="rId11"/>
          <w:headerReference w:type="default" r:id="rId12"/>
          <w:pgSz w:w="12240" w:h="15840"/>
          <w:pgMar w:top="1440" w:right="1440" w:bottom="1440" w:left="1440" w:header="709" w:footer="709" w:gutter="0"/>
          <w:pgNumType w:fmt="lowerRoman" w:start="1"/>
          <w:cols w:space="708"/>
          <w:titlePg/>
          <w:docGrid w:linePitch="326"/>
        </w:sectPr>
      </w:pPr>
    </w:p>
    <w:p w14:paraId="076670E6" w14:textId="179CDD69" w:rsidR="006A57FC" w:rsidRPr="00833E5A" w:rsidRDefault="000D19DD" w:rsidP="000D19DD">
      <w:pPr>
        <w:pStyle w:val="Heading1"/>
        <w:spacing w:line="480" w:lineRule="auto"/>
        <w:rPr>
          <w:rFonts w:cs="Times New Roman"/>
          <w:szCs w:val="24"/>
        </w:rPr>
      </w:pPr>
      <w:bookmarkStart w:id="6" w:name="_Toc161977225"/>
      <w:r>
        <w:rPr>
          <w:rFonts w:cs="Times New Roman"/>
          <w:szCs w:val="24"/>
        </w:rPr>
        <w:lastRenderedPageBreak/>
        <w:t xml:space="preserve">1) </w:t>
      </w:r>
      <w:r w:rsidR="007D07F7" w:rsidRPr="00833E5A">
        <w:rPr>
          <w:rFonts w:cs="Times New Roman"/>
          <w:szCs w:val="24"/>
        </w:rPr>
        <w:t>Introduction</w:t>
      </w:r>
      <w:bookmarkEnd w:id="6"/>
    </w:p>
    <w:p w14:paraId="74DF1635" w14:textId="141F09B9" w:rsidR="007D07F7" w:rsidRPr="00833E5A" w:rsidRDefault="00B202AE" w:rsidP="006D2CB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Across the world</w:t>
      </w:r>
      <w:r w:rsidR="007D07F7" w:rsidRPr="00833E5A">
        <w:rPr>
          <w:rFonts w:ascii="Times New Roman" w:hAnsi="Times New Roman" w:cs="Times New Roman"/>
          <w:color w:val="000000" w:themeColor="text1"/>
        </w:rPr>
        <w:t xml:space="preserve">, </w:t>
      </w:r>
      <w:r>
        <w:rPr>
          <w:rFonts w:ascii="Times New Roman" w:hAnsi="Times New Roman" w:cs="Times New Roman"/>
          <w:color w:val="000000" w:themeColor="text1"/>
        </w:rPr>
        <w:t>m</w:t>
      </w:r>
      <w:r w:rsidRPr="00B202AE">
        <w:rPr>
          <w:rFonts w:ascii="Times New Roman" w:hAnsi="Times New Roman" w:cs="Times New Roman"/>
          <w:color w:val="000000" w:themeColor="text1"/>
        </w:rPr>
        <w:t>osquitoes are a threat to public health where they occur</w:t>
      </w:r>
      <w:r>
        <w:rPr>
          <w:rFonts w:ascii="Times New Roman" w:hAnsi="Times New Roman" w:cs="Times New Roman"/>
          <w:color w:val="000000" w:themeColor="text1"/>
        </w:rPr>
        <w:t xml:space="preserve"> (1,2)</w:t>
      </w:r>
      <w:r w:rsidR="007D07F7" w:rsidRPr="00833E5A">
        <w:rPr>
          <w:rFonts w:ascii="Times New Roman" w:hAnsi="Times New Roman" w:cs="Times New Roman"/>
          <w:color w:val="000000" w:themeColor="text1"/>
        </w:rPr>
        <w:t xml:space="preserve">. </w:t>
      </w:r>
      <w:bookmarkStart w:id="7" w:name="_Hlk161938478"/>
      <w:r w:rsidR="007D07F7" w:rsidRPr="00833E5A">
        <w:rPr>
          <w:rFonts w:ascii="Times New Roman" w:hAnsi="Times New Roman" w:cs="Times New Roman"/>
          <w:color w:val="000000" w:themeColor="text1"/>
        </w:rPr>
        <w:t>Belonging to the Culicidae family, mosquitoes serve a</w:t>
      </w:r>
      <w:r>
        <w:rPr>
          <w:rFonts w:ascii="Times New Roman" w:hAnsi="Times New Roman" w:cs="Times New Roman"/>
          <w:color w:val="000000" w:themeColor="text1"/>
        </w:rPr>
        <w:t>re a</w:t>
      </w:r>
      <w:r w:rsidR="007D07F7" w:rsidRPr="00833E5A">
        <w:rPr>
          <w:rFonts w:ascii="Times New Roman" w:hAnsi="Times New Roman" w:cs="Times New Roman"/>
          <w:color w:val="000000" w:themeColor="text1"/>
        </w:rPr>
        <w:t xml:space="preserve"> vector for </w:t>
      </w:r>
      <w:r>
        <w:rPr>
          <w:rFonts w:ascii="Times New Roman" w:hAnsi="Times New Roman" w:cs="Times New Roman"/>
          <w:color w:val="000000" w:themeColor="text1"/>
        </w:rPr>
        <w:t xml:space="preserve">numerous </w:t>
      </w:r>
      <w:r w:rsidR="007D07F7" w:rsidRPr="00833E5A">
        <w:rPr>
          <w:rFonts w:ascii="Times New Roman" w:hAnsi="Times New Roman" w:cs="Times New Roman"/>
          <w:color w:val="000000" w:themeColor="text1"/>
        </w:rPr>
        <w:t xml:space="preserve">deadly diseases, such as malaria, dengue fever, Zika </w:t>
      </w:r>
      <w:r>
        <w:rPr>
          <w:rFonts w:ascii="Times New Roman" w:hAnsi="Times New Roman" w:cs="Times New Roman"/>
          <w:color w:val="000000" w:themeColor="text1"/>
        </w:rPr>
        <w:t>fever</w:t>
      </w:r>
      <w:r w:rsidR="007D07F7" w:rsidRPr="00833E5A">
        <w:rPr>
          <w:rFonts w:ascii="Times New Roman" w:hAnsi="Times New Roman" w:cs="Times New Roman"/>
          <w:color w:val="000000" w:themeColor="text1"/>
        </w:rPr>
        <w:t xml:space="preserve">, West Nile </w:t>
      </w:r>
      <w:r>
        <w:rPr>
          <w:rFonts w:ascii="Times New Roman" w:hAnsi="Times New Roman" w:cs="Times New Roman"/>
          <w:color w:val="000000" w:themeColor="text1"/>
        </w:rPr>
        <w:t xml:space="preserve">fever or </w:t>
      </w:r>
      <w:r w:rsidRPr="00B202AE">
        <w:rPr>
          <w:rFonts w:ascii="Times New Roman" w:hAnsi="Times New Roman" w:cs="Times New Roman"/>
          <w:color w:val="000000" w:themeColor="text1"/>
        </w:rPr>
        <w:t>encephalitis</w:t>
      </w:r>
      <w:r w:rsidR="007D07F7" w:rsidRPr="00833E5A">
        <w:rPr>
          <w:rFonts w:ascii="Times New Roman" w:hAnsi="Times New Roman" w:cs="Times New Roman"/>
          <w:color w:val="000000" w:themeColor="text1"/>
        </w:rPr>
        <w:t xml:space="preserve">, and chikungunya (1,2). </w:t>
      </w:r>
      <w:bookmarkEnd w:id="7"/>
      <w:r w:rsidR="0093239D">
        <w:rPr>
          <w:rFonts w:ascii="Times New Roman" w:hAnsi="Times New Roman" w:cs="Times New Roman"/>
          <w:color w:val="000000" w:themeColor="text1"/>
        </w:rPr>
        <w:t>M</w:t>
      </w:r>
      <w:r w:rsidR="007D07F7" w:rsidRPr="00833E5A">
        <w:rPr>
          <w:rFonts w:ascii="Times New Roman" w:hAnsi="Times New Roman" w:cs="Times New Roman"/>
          <w:color w:val="000000" w:themeColor="text1"/>
        </w:rPr>
        <w:t xml:space="preserve">osquitoes are </w:t>
      </w:r>
      <w:r w:rsidR="0093239D">
        <w:rPr>
          <w:rFonts w:ascii="Times New Roman" w:hAnsi="Times New Roman" w:cs="Times New Roman"/>
          <w:color w:val="000000" w:themeColor="text1"/>
        </w:rPr>
        <w:t xml:space="preserve">the primary vectors of these disease and are </w:t>
      </w:r>
      <w:r w:rsidR="007D07F7" w:rsidRPr="00833E5A">
        <w:rPr>
          <w:rFonts w:ascii="Times New Roman" w:hAnsi="Times New Roman" w:cs="Times New Roman"/>
          <w:color w:val="000000" w:themeColor="text1"/>
        </w:rPr>
        <w:t>singlehandedly responsible for the transmission of th</w:t>
      </w:r>
      <w:r w:rsidR="0093239D">
        <w:rPr>
          <w:rFonts w:ascii="Times New Roman" w:hAnsi="Times New Roman" w:cs="Times New Roman"/>
          <w:color w:val="000000" w:themeColor="text1"/>
        </w:rPr>
        <w:t>em</w:t>
      </w:r>
      <w:r w:rsidR="007D07F7" w:rsidRPr="00833E5A">
        <w:rPr>
          <w:rFonts w:ascii="Times New Roman" w:hAnsi="Times New Roman" w:cs="Times New Roman"/>
          <w:color w:val="000000" w:themeColor="text1"/>
        </w:rPr>
        <w:t xml:space="preserve"> to millions of people worldwide, causing significant morbidity and mortality (1,3). </w:t>
      </w:r>
      <w:bookmarkStart w:id="8" w:name="_Hlk161938706"/>
      <w:r w:rsidR="007D07F7" w:rsidRPr="00833E5A">
        <w:rPr>
          <w:rFonts w:ascii="Times New Roman" w:hAnsi="Times New Roman" w:cs="Times New Roman"/>
          <w:color w:val="000000" w:themeColor="text1"/>
        </w:rPr>
        <w:t>The global burden of mosquito-borne diseases is</w:t>
      </w:r>
      <w:r w:rsidR="0093239D">
        <w:rPr>
          <w:rFonts w:ascii="Times New Roman" w:hAnsi="Times New Roman" w:cs="Times New Roman"/>
          <w:color w:val="000000" w:themeColor="text1"/>
        </w:rPr>
        <w:t xml:space="preserve"> substantial</w:t>
      </w:r>
      <w:r w:rsidR="007D07F7" w:rsidRPr="00833E5A">
        <w:rPr>
          <w:rFonts w:ascii="Times New Roman" w:hAnsi="Times New Roman" w:cs="Times New Roman"/>
          <w:color w:val="000000" w:themeColor="text1"/>
        </w:rPr>
        <w:t xml:space="preserve">, with malaria alone causing an estimated 249 million cases and 608,000 deaths in 2022 (4). </w:t>
      </w:r>
      <w:bookmarkEnd w:id="8"/>
      <w:r w:rsidR="007D07F7" w:rsidRPr="00833E5A">
        <w:rPr>
          <w:rFonts w:ascii="Times New Roman" w:hAnsi="Times New Roman" w:cs="Times New Roman"/>
          <w:color w:val="000000" w:themeColor="text1"/>
        </w:rPr>
        <w:t>The impact of mosquitoes on human health extends beyond the direct effects of disease transmission, as the fear of contracting these illnesses can lead to reduced outdoor activities, decreased tourism, and other economic losses in affected regions (5</w:t>
      </w:r>
      <w:r w:rsidR="006C0979">
        <w:rPr>
          <w:rFonts w:ascii="Times New Roman" w:hAnsi="Times New Roman" w:cs="Times New Roman"/>
          <w:color w:val="000000" w:themeColor="text1"/>
        </w:rPr>
        <w:t>-</w:t>
      </w:r>
      <w:r w:rsidR="007D07F7" w:rsidRPr="00833E5A">
        <w:rPr>
          <w:rFonts w:ascii="Times New Roman" w:hAnsi="Times New Roman" w:cs="Times New Roman"/>
          <w:color w:val="000000" w:themeColor="text1"/>
        </w:rPr>
        <w:t>7).</w:t>
      </w:r>
    </w:p>
    <w:p w14:paraId="76E72691" w14:textId="4CA1BD3B" w:rsidR="006A57FC" w:rsidRPr="00833E5A" w:rsidRDefault="006A57FC" w:rsidP="006D2CB4">
      <w:pPr>
        <w:pStyle w:val="Heading2"/>
        <w:spacing w:line="480" w:lineRule="auto"/>
        <w:rPr>
          <w:rFonts w:cs="Times New Roman"/>
          <w:szCs w:val="24"/>
        </w:rPr>
      </w:pPr>
      <w:bookmarkStart w:id="9" w:name="_Toc161977226"/>
      <w:r w:rsidRPr="00833E5A">
        <w:rPr>
          <w:rFonts w:cs="Times New Roman"/>
          <w:szCs w:val="24"/>
        </w:rPr>
        <w:t xml:space="preserve">1.1) </w:t>
      </w:r>
      <w:r w:rsidR="007D07F7" w:rsidRPr="006D2CB4">
        <w:t>Mosquito Control Programs and Public Health</w:t>
      </w:r>
      <w:bookmarkEnd w:id="9"/>
    </w:p>
    <w:p w14:paraId="6CCC79EC" w14:textId="732AED1A" w:rsidR="007D07F7" w:rsidRPr="00833E5A" w:rsidRDefault="007D07F7" w:rsidP="006D2CB4">
      <w:pPr>
        <w:spacing w:line="480" w:lineRule="auto"/>
        <w:ind w:firstLine="720"/>
        <w:rPr>
          <w:rFonts w:ascii="Times New Roman" w:hAnsi="Times New Roman" w:cs="Times New Roman"/>
          <w:color w:val="000000" w:themeColor="text1"/>
        </w:rPr>
      </w:pPr>
      <w:r w:rsidRPr="00833E5A">
        <w:rPr>
          <w:rFonts w:ascii="Times New Roman" w:hAnsi="Times New Roman" w:cs="Times New Roman"/>
          <w:color w:val="000000" w:themeColor="text1"/>
        </w:rPr>
        <w:t xml:space="preserve">Within Alberta, mosquito surveillance and control programs are present in both major cities, </w:t>
      </w:r>
      <w:proofErr w:type="gramStart"/>
      <w:r w:rsidRPr="00833E5A">
        <w:rPr>
          <w:rFonts w:ascii="Times New Roman" w:hAnsi="Times New Roman" w:cs="Times New Roman"/>
          <w:color w:val="000000" w:themeColor="text1"/>
        </w:rPr>
        <w:t>Calgary</w:t>
      </w:r>
      <w:proofErr w:type="gramEnd"/>
      <w:r w:rsidRPr="00833E5A">
        <w:rPr>
          <w:rFonts w:ascii="Times New Roman" w:hAnsi="Times New Roman" w:cs="Times New Roman"/>
          <w:color w:val="000000" w:themeColor="text1"/>
        </w:rPr>
        <w:t xml:space="preserve"> and Edmonton (8</w:t>
      </w:r>
      <w:r w:rsidR="006C0979">
        <w:rPr>
          <w:rFonts w:ascii="Times New Roman" w:hAnsi="Times New Roman" w:cs="Times New Roman"/>
          <w:color w:val="000000" w:themeColor="text1"/>
        </w:rPr>
        <w:t>-</w:t>
      </w:r>
      <w:r w:rsidRPr="00833E5A">
        <w:rPr>
          <w:rFonts w:ascii="Times New Roman" w:hAnsi="Times New Roman" w:cs="Times New Roman"/>
          <w:color w:val="000000" w:themeColor="text1"/>
        </w:rPr>
        <w:t xml:space="preserve">10). </w:t>
      </w:r>
      <w:r w:rsidR="0093239D">
        <w:rPr>
          <w:rFonts w:ascii="Times New Roman" w:hAnsi="Times New Roman" w:cs="Times New Roman"/>
          <w:color w:val="000000" w:themeColor="text1"/>
        </w:rPr>
        <w:t>Both cities</w:t>
      </w:r>
      <w:r w:rsidRPr="00833E5A">
        <w:rPr>
          <w:rFonts w:ascii="Times New Roman" w:hAnsi="Times New Roman" w:cs="Times New Roman"/>
          <w:color w:val="000000" w:themeColor="text1"/>
        </w:rPr>
        <w:t xml:space="preserve"> have implemented comprehensive mosquito management strategies to monitor and mitigate the risks associated with these insects (8,10</w:t>
      </w:r>
      <w:r w:rsidR="006C0979">
        <w:rPr>
          <w:rFonts w:ascii="Times New Roman" w:hAnsi="Times New Roman" w:cs="Times New Roman"/>
          <w:color w:val="000000" w:themeColor="text1"/>
        </w:rPr>
        <w:t>-</w:t>
      </w:r>
      <w:r w:rsidRPr="00833E5A">
        <w:rPr>
          <w:rFonts w:ascii="Times New Roman" w:hAnsi="Times New Roman" w:cs="Times New Roman"/>
          <w:color w:val="000000" w:themeColor="text1"/>
        </w:rPr>
        <w:t xml:space="preserve">12). These programs involve a multifaceted approach that includes mosquito population monitoring, </w:t>
      </w:r>
      <w:proofErr w:type="spellStart"/>
      <w:r w:rsidRPr="00833E5A">
        <w:rPr>
          <w:rFonts w:ascii="Times New Roman" w:hAnsi="Times New Roman" w:cs="Times New Roman"/>
          <w:color w:val="000000" w:themeColor="text1"/>
        </w:rPr>
        <w:t>larviciding</w:t>
      </w:r>
      <w:proofErr w:type="spellEnd"/>
      <w:r w:rsidRPr="00833E5A">
        <w:rPr>
          <w:rFonts w:ascii="Times New Roman" w:hAnsi="Times New Roman" w:cs="Times New Roman"/>
          <w:color w:val="000000" w:themeColor="text1"/>
        </w:rPr>
        <w:t xml:space="preserve">, </w:t>
      </w:r>
      <w:proofErr w:type="spellStart"/>
      <w:r w:rsidRPr="00833E5A">
        <w:rPr>
          <w:rFonts w:ascii="Times New Roman" w:hAnsi="Times New Roman" w:cs="Times New Roman"/>
          <w:color w:val="000000" w:themeColor="text1"/>
        </w:rPr>
        <w:t>adulticiding</w:t>
      </w:r>
      <w:proofErr w:type="spellEnd"/>
      <w:r w:rsidRPr="00833E5A">
        <w:rPr>
          <w:rFonts w:ascii="Times New Roman" w:hAnsi="Times New Roman" w:cs="Times New Roman"/>
          <w:color w:val="000000" w:themeColor="text1"/>
        </w:rPr>
        <w:t>, and public education initiatives (8,10</w:t>
      </w:r>
      <w:r w:rsidR="006C0979">
        <w:rPr>
          <w:rFonts w:ascii="Times New Roman" w:hAnsi="Times New Roman" w:cs="Times New Roman"/>
          <w:color w:val="000000" w:themeColor="text1"/>
        </w:rPr>
        <w:t>-</w:t>
      </w:r>
      <w:r w:rsidRPr="00833E5A">
        <w:rPr>
          <w:rFonts w:ascii="Times New Roman" w:hAnsi="Times New Roman" w:cs="Times New Roman"/>
          <w:color w:val="000000" w:themeColor="text1"/>
        </w:rPr>
        <w:t xml:space="preserve">12).  Specifically, both cities </w:t>
      </w:r>
      <w:r w:rsidR="0093239D">
        <w:rPr>
          <w:rFonts w:ascii="Times New Roman" w:hAnsi="Times New Roman" w:cs="Times New Roman"/>
          <w:color w:val="000000" w:themeColor="text1"/>
        </w:rPr>
        <w:t>employ</w:t>
      </w:r>
      <w:r w:rsidRPr="00833E5A">
        <w:rPr>
          <w:rFonts w:ascii="Times New Roman" w:hAnsi="Times New Roman" w:cs="Times New Roman"/>
          <w:color w:val="000000" w:themeColor="text1"/>
        </w:rPr>
        <w:t xml:space="preserve"> trained technicians that lay both carbon dioxide (CO</w:t>
      </w:r>
      <w:r w:rsidRPr="0093239D">
        <w:rPr>
          <w:rFonts w:ascii="Times New Roman" w:hAnsi="Times New Roman" w:cs="Times New Roman"/>
          <w:color w:val="000000" w:themeColor="text1"/>
          <w:vertAlign w:val="subscript"/>
        </w:rPr>
        <w:t>2</w:t>
      </w:r>
      <w:r w:rsidRPr="00833E5A">
        <w:rPr>
          <w:rFonts w:ascii="Times New Roman" w:hAnsi="Times New Roman" w:cs="Times New Roman"/>
          <w:color w:val="000000" w:themeColor="text1"/>
        </w:rPr>
        <w:t xml:space="preserve">) traps as well as light traps in the summer to collect mosquito samples </w:t>
      </w:r>
      <w:r w:rsidR="0093239D" w:rsidRPr="0093239D">
        <w:rPr>
          <w:rFonts w:ascii="Times New Roman" w:hAnsi="Times New Roman" w:cs="Times New Roman"/>
          <w:color w:val="000000" w:themeColor="text1"/>
        </w:rPr>
        <w:t xml:space="preserve">within respective city limits </w:t>
      </w:r>
      <w:r w:rsidRPr="00833E5A">
        <w:rPr>
          <w:rFonts w:ascii="Times New Roman" w:hAnsi="Times New Roman" w:cs="Times New Roman"/>
          <w:color w:val="000000" w:themeColor="text1"/>
        </w:rPr>
        <w:t xml:space="preserve">(8,10,11). The team then analyzes these samples to identify mosquito species composition, abundance, as well as the presence of potential disease-causing pathogens (10,11). This information is used to guide targeted control measures, such as the application of larvicides to water bodies where mosquito </w:t>
      </w:r>
      <w:r w:rsidRPr="00833E5A">
        <w:rPr>
          <w:rFonts w:ascii="Times New Roman" w:hAnsi="Times New Roman" w:cs="Times New Roman"/>
          <w:color w:val="000000" w:themeColor="text1"/>
        </w:rPr>
        <w:lastRenderedPageBreak/>
        <w:t xml:space="preserve">larvae develop and the selective use of adulticides to reduce adult mosquito populations when necessary (8,10,11). Additionally, </w:t>
      </w:r>
      <w:r w:rsidR="0093239D">
        <w:rPr>
          <w:rFonts w:ascii="Times New Roman" w:hAnsi="Times New Roman" w:cs="Times New Roman"/>
          <w:color w:val="000000" w:themeColor="text1"/>
        </w:rPr>
        <w:t xml:space="preserve">both cities conduct </w:t>
      </w:r>
      <w:r w:rsidRPr="00833E5A">
        <w:rPr>
          <w:rFonts w:ascii="Times New Roman" w:hAnsi="Times New Roman" w:cs="Times New Roman"/>
          <w:color w:val="000000" w:themeColor="text1"/>
        </w:rPr>
        <w:t>public education campaigns to raise awareness about mosquito-borne diseases, promote personal protective measures, and encourage residents to eliminate mosquito breeding sites on their properties (8</w:t>
      </w:r>
      <w:r w:rsidR="006C0979">
        <w:rPr>
          <w:rFonts w:ascii="Times New Roman" w:hAnsi="Times New Roman" w:cs="Times New Roman"/>
          <w:color w:val="000000" w:themeColor="text1"/>
        </w:rPr>
        <w:t>-</w:t>
      </w:r>
      <w:r w:rsidRPr="00833E5A">
        <w:rPr>
          <w:rFonts w:ascii="Times New Roman" w:hAnsi="Times New Roman" w:cs="Times New Roman"/>
          <w:color w:val="000000" w:themeColor="text1"/>
        </w:rPr>
        <w:t>12).</w:t>
      </w:r>
    </w:p>
    <w:p w14:paraId="7B6E4752" w14:textId="6A247297" w:rsidR="007D07F7" w:rsidRPr="00833E5A" w:rsidRDefault="007D07F7" w:rsidP="008D74D0">
      <w:pPr>
        <w:spacing w:line="480" w:lineRule="auto"/>
        <w:ind w:firstLine="720"/>
        <w:rPr>
          <w:rFonts w:ascii="Times New Roman" w:hAnsi="Times New Roman" w:cs="Times New Roman"/>
          <w:color w:val="000000" w:themeColor="text1"/>
        </w:rPr>
      </w:pPr>
      <w:r w:rsidRPr="00833E5A">
        <w:rPr>
          <w:rFonts w:ascii="Times New Roman" w:hAnsi="Times New Roman" w:cs="Times New Roman"/>
          <w:color w:val="000000" w:themeColor="text1"/>
        </w:rPr>
        <w:t xml:space="preserve">The primary mosquito-borne </w:t>
      </w:r>
      <w:r w:rsidR="0093239D">
        <w:rPr>
          <w:rFonts w:ascii="Times New Roman" w:hAnsi="Times New Roman" w:cs="Times New Roman"/>
          <w:color w:val="000000" w:themeColor="text1"/>
        </w:rPr>
        <w:t xml:space="preserve">pathogen </w:t>
      </w:r>
      <w:r w:rsidRPr="00833E5A">
        <w:rPr>
          <w:rFonts w:ascii="Times New Roman" w:hAnsi="Times New Roman" w:cs="Times New Roman"/>
          <w:color w:val="000000" w:themeColor="text1"/>
        </w:rPr>
        <w:t xml:space="preserve">of concern in the province is West Nile virus, which was first detected in Alberta in 2003 (13). Since then, surveillance and control efforts have been essential in monitoring and managing the risk of West Nile virus transmission to humans (13,14). The detection of the invasive northern house mosquito, </w:t>
      </w:r>
      <w:bookmarkStart w:id="10" w:name="_Hlk161493711"/>
      <w:r w:rsidRPr="00EC6F02">
        <w:rPr>
          <w:rFonts w:ascii="Times New Roman" w:hAnsi="Times New Roman" w:cs="Times New Roman"/>
          <w:i/>
          <w:iCs/>
          <w:color w:val="000000" w:themeColor="text1"/>
        </w:rPr>
        <w:t xml:space="preserve">Culex </w:t>
      </w:r>
      <w:proofErr w:type="spellStart"/>
      <w:r w:rsidRPr="00EC6F02">
        <w:rPr>
          <w:rFonts w:ascii="Times New Roman" w:hAnsi="Times New Roman" w:cs="Times New Roman"/>
          <w:i/>
          <w:iCs/>
          <w:color w:val="000000" w:themeColor="text1"/>
        </w:rPr>
        <w:t>pipiens</w:t>
      </w:r>
      <w:bookmarkEnd w:id="10"/>
      <w:proofErr w:type="spellEnd"/>
      <w:r w:rsidRPr="00833E5A">
        <w:rPr>
          <w:rFonts w:ascii="Times New Roman" w:hAnsi="Times New Roman" w:cs="Times New Roman"/>
          <w:color w:val="000000" w:themeColor="text1"/>
        </w:rPr>
        <w:t xml:space="preserve">, in Alberta has heightened concerns regarding the potential for this species to establish itself permanently, posing increased risks for vector-borne disease transmission (9,15). </w:t>
      </w:r>
      <w:r w:rsidRPr="00EC6F02">
        <w:rPr>
          <w:rFonts w:ascii="Times New Roman" w:hAnsi="Times New Roman" w:cs="Times New Roman"/>
          <w:i/>
          <w:iCs/>
          <w:color w:val="000000" w:themeColor="text1"/>
        </w:rPr>
        <w:t xml:space="preserve">Culex </w:t>
      </w:r>
      <w:proofErr w:type="spellStart"/>
      <w:r w:rsidRPr="00EC6F02">
        <w:rPr>
          <w:rFonts w:ascii="Times New Roman" w:hAnsi="Times New Roman" w:cs="Times New Roman"/>
          <w:i/>
          <w:iCs/>
          <w:color w:val="000000" w:themeColor="text1"/>
        </w:rPr>
        <w:t>pipiens</w:t>
      </w:r>
      <w:proofErr w:type="spellEnd"/>
      <w:r w:rsidRPr="00833E5A">
        <w:rPr>
          <w:rFonts w:ascii="Times New Roman" w:hAnsi="Times New Roman" w:cs="Times New Roman"/>
          <w:color w:val="000000" w:themeColor="text1"/>
        </w:rPr>
        <w:t xml:space="preserve">, is a remarkably adaptable and opportunistic mosquito species as it thrives in a variety of environments, particularly human-modified habitats with standing water sources (16). This mosquito exhibits a preference for feeding on birds, making it a crucial player in the transmission cycle of avian-borne diseases such as West Nile (16). In 2018, </w:t>
      </w:r>
      <w:r w:rsidRPr="00EC6F02">
        <w:rPr>
          <w:rFonts w:ascii="Times New Roman" w:hAnsi="Times New Roman" w:cs="Times New Roman"/>
          <w:i/>
          <w:iCs/>
          <w:color w:val="000000" w:themeColor="text1"/>
        </w:rPr>
        <w:t xml:space="preserve">Culex </w:t>
      </w:r>
      <w:proofErr w:type="spellStart"/>
      <w:r w:rsidRPr="00EC6F02">
        <w:rPr>
          <w:rFonts w:ascii="Times New Roman" w:hAnsi="Times New Roman" w:cs="Times New Roman"/>
          <w:i/>
          <w:iCs/>
          <w:color w:val="000000" w:themeColor="text1"/>
        </w:rPr>
        <w:t>pipiens</w:t>
      </w:r>
      <w:proofErr w:type="spellEnd"/>
      <w:r w:rsidRPr="00833E5A">
        <w:rPr>
          <w:rFonts w:ascii="Times New Roman" w:hAnsi="Times New Roman" w:cs="Times New Roman"/>
          <w:color w:val="000000" w:themeColor="text1"/>
        </w:rPr>
        <w:t xml:space="preserve"> was first detected in Edmonton, and in the summer of 2022, it was found in Calgary for the first time by students in the Soghigian Lab at the University of Calgary (17). The introduction of this new invasive species highlights the critical importance of mosquito control programs. These efforts are vital not just to curb the spread of invasive species but also to mitigate the risk to public health (13,16,17).</w:t>
      </w:r>
    </w:p>
    <w:p w14:paraId="50B306E7" w14:textId="20A9C7D8" w:rsidR="007D07F7" w:rsidRPr="00833E5A" w:rsidRDefault="00332B22" w:rsidP="008D74D0">
      <w:pPr>
        <w:pStyle w:val="Heading2"/>
        <w:spacing w:line="480" w:lineRule="auto"/>
        <w:rPr>
          <w:rFonts w:cs="Times New Roman"/>
        </w:rPr>
      </w:pPr>
      <w:bookmarkStart w:id="11" w:name="_Toc161977227"/>
      <w:r w:rsidRPr="00833E5A">
        <w:rPr>
          <w:rFonts w:cs="Times New Roman"/>
        </w:rPr>
        <w:t xml:space="preserve">1.2) </w:t>
      </w:r>
      <w:r w:rsidR="007D07F7" w:rsidRPr="00833E5A">
        <w:rPr>
          <w:rFonts w:cs="Times New Roman"/>
        </w:rPr>
        <w:t>The Use of Machine Learning for Mosquito Species Identification</w:t>
      </w:r>
      <w:bookmarkEnd w:id="11"/>
    </w:p>
    <w:p w14:paraId="7F1CBE54" w14:textId="4DD27C66" w:rsidR="007D07F7" w:rsidRPr="00833E5A" w:rsidRDefault="007D07F7" w:rsidP="008D74D0">
      <w:pPr>
        <w:spacing w:line="480" w:lineRule="auto"/>
        <w:ind w:firstLine="720"/>
        <w:rPr>
          <w:rFonts w:ascii="Times New Roman" w:hAnsi="Times New Roman" w:cs="Times New Roman"/>
          <w:color w:val="000000" w:themeColor="text1"/>
        </w:rPr>
      </w:pPr>
      <w:r w:rsidRPr="00833E5A">
        <w:rPr>
          <w:rFonts w:ascii="Times New Roman" w:hAnsi="Times New Roman" w:cs="Times New Roman"/>
          <w:color w:val="000000" w:themeColor="text1"/>
        </w:rPr>
        <w:t>Currently, the mosquito control programs</w:t>
      </w:r>
      <w:r w:rsidR="0093239D">
        <w:rPr>
          <w:rFonts w:ascii="Times New Roman" w:hAnsi="Times New Roman" w:cs="Times New Roman"/>
          <w:color w:val="000000" w:themeColor="text1"/>
        </w:rPr>
        <w:t xml:space="preserve"> in Alberta</w:t>
      </w:r>
      <w:r w:rsidRPr="00833E5A">
        <w:rPr>
          <w:rFonts w:ascii="Times New Roman" w:hAnsi="Times New Roman" w:cs="Times New Roman"/>
          <w:color w:val="000000" w:themeColor="text1"/>
        </w:rPr>
        <w:t xml:space="preserve"> rely on manual identification methods, wh</w:t>
      </w:r>
      <w:r w:rsidR="0093239D">
        <w:rPr>
          <w:rFonts w:ascii="Times New Roman" w:hAnsi="Times New Roman" w:cs="Times New Roman"/>
          <w:color w:val="000000" w:themeColor="text1"/>
        </w:rPr>
        <w:t>erein</w:t>
      </w:r>
      <w:r w:rsidRPr="00833E5A">
        <w:rPr>
          <w:rFonts w:ascii="Times New Roman" w:hAnsi="Times New Roman" w:cs="Times New Roman"/>
          <w:color w:val="000000" w:themeColor="text1"/>
        </w:rPr>
        <w:t xml:space="preserve"> trained personnel examine morphological characteristics of captured mosquitoes under a microscope and u</w:t>
      </w:r>
      <w:r w:rsidR="0093239D">
        <w:rPr>
          <w:rFonts w:ascii="Times New Roman" w:hAnsi="Times New Roman" w:cs="Times New Roman"/>
          <w:color w:val="000000" w:themeColor="text1"/>
        </w:rPr>
        <w:t>se</w:t>
      </w:r>
      <w:r w:rsidRPr="00833E5A">
        <w:rPr>
          <w:rFonts w:ascii="Times New Roman" w:hAnsi="Times New Roman" w:cs="Times New Roman"/>
          <w:color w:val="000000" w:themeColor="text1"/>
        </w:rPr>
        <w:t xml:space="preserve"> morphological keys</w:t>
      </w:r>
      <w:r w:rsidR="0093239D">
        <w:rPr>
          <w:rFonts w:ascii="Times New Roman" w:hAnsi="Times New Roman" w:cs="Times New Roman"/>
          <w:color w:val="000000" w:themeColor="text1"/>
        </w:rPr>
        <w:t xml:space="preserve"> for identification</w:t>
      </w:r>
      <w:r w:rsidRPr="00833E5A">
        <w:rPr>
          <w:rFonts w:ascii="Times New Roman" w:hAnsi="Times New Roman" w:cs="Times New Roman"/>
          <w:color w:val="000000" w:themeColor="text1"/>
        </w:rPr>
        <w:t xml:space="preserve"> (10,18). This </w:t>
      </w:r>
      <w:r w:rsidRPr="00833E5A">
        <w:rPr>
          <w:rFonts w:ascii="Times New Roman" w:hAnsi="Times New Roman" w:cs="Times New Roman"/>
          <w:color w:val="000000" w:themeColor="text1"/>
        </w:rPr>
        <w:lastRenderedPageBreak/>
        <w:t>process is time-consuming, labor-intensive, and dependent on the availability of skilled entomologists (10,18). As these manual identification methods rely on morphological features, computer vision and the use of machine learning (ML) algorithms present a scalable and potentially more accurate alternative. ML-based models specifically ones utilizing deep learning approaches such as convolutional neural networks (CNNs), excel at recognizing complex patterns within images</w:t>
      </w:r>
      <w:r w:rsidR="0093239D">
        <w:rPr>
          <w:rFonts w:ascii="Times New Roman" w:hAnsi="Times New Roman" w:cs="Times New Roman"/>
          <w:color w:val="000000" w:themeColor="text1"/>
        </w:rPr>
        <w:t xml:space="preserve">. This makes these models </w:t>
      </w:r>
      <w:r w:rsidRPr="00833E5A">
        <w:rPr>
          <w:rFonts w:ascii="Times New Roman" w:hAnsi="Times New Roman" w:cs="Times New Roman"/>
          <w:color w:val="000000" w:themeColor="text1"/>
        </w:rPr>
        <w:t xml:space="preserve">ideal for analyzing the subtle variations in wing vein structures or body morphology that differentiate mosquito species (19). CNNs work by processing grid-like data, like images, by applying learnable filters to capture local patterns and features (20). CNN models </w:t>
      </w:r>
      <w:r w:rsidR="007A4710" w:rsidRPr="00833E5A">
        <w:rPr>
          <w:rFonts w:ascii="Times New Roman" w:hAnsi="Times New Roman" w:cs="Times New Roman"/>
          <w:color w:val="000000" w:themeColor="text1"/>
        </w:rPr>
        <w:t>consist</w:t>
      </w:r>
      <w:r w:rsidRPr="00833E5A">
        <w:rPr>
          <w:rFonts w:ascii="Times New Roman" w:hAnsi="Times New Roman" w:cs="Times New Roman"/>
          <w:color w:val="000000" w:themeColor="text1"/>
        </w:rPr>
        <w:t xml:space="preserve"> of convolutional layers, which extract features, pooling layers that down sample the feature maps, and fully connected layers that combine the features to make predictions (20). Through training, the CNN learns the optimal values for the filters and weights, allowing it to automatically discover the most relevant features for the given task (20). Various CNN models have demonstrated notable accuracy in identifying mosquito species from images, greatly reducing the need for manual techniques, and enabling the processing of large volumes of data (21-24). The development of accurate and reliable ML models for mosquito species identification has the potential to transform mosquito surveillance and control programs by facilitating the early detection of invasive species and monitoring disease-carrying populations rapidly and on a larger scale than currently possible with manual techniques (21-24).</w:t>
      </w:r>
    </w:p>
    <w:p w14:paraId="0CBEAABC" w14:textId="6AB13A8D" w:rsidR="007D07F7" w:rsidRPr="00833E5A" w:rsidRDefault="00833E5A" w:rsidP="006D2CB4">
      <w:pPr>
        <w:pStyle w:val="Heading2"/>
        <w:spacing w:line="480" w:lineRule="auto"/>
      </w:pPr>
      <w:bookmarkStart w:id="12" w:name="_Toc161977228"/>
      <w:r w:rsidRPr="00833E5A">
        <w:t xml:space="preserve">1.3) </w:t>
      </w:r>
      <w:r w:rsidR="007D07F7" w:rsidRPr="00833E5A">
        <w:t>Overview of Previously Developed ML Models for Species Identification</w:t>
      </w:r>
      <w:bookmarkEnd w:id="12"/>
    </w:p>
    <w:p w14:paraId="09A89856" w14:textId="34BA9D42" w:rsidR="007D07F7" w:rsidRPr="00833E5A" w:rsidRDefault="007D07F7" w:rsidP="006D2CB4">
      <w:pPr>
        <w:spacing w:line="480" w:lineRule="auto"/>
        <w:ind w:firstLine="720"/>
        <w:rPr>
          <w:rFonts w:ascii="Times New Roman" w:hAnsi="Times New Roman" w:cs="Times New Roman"/>
          <w:color w:val="000000" w:themeColor="text1"/>
        </w:rPr>
      </w:pPr>
      <w:r w:rsidRPr="00833E5A">
        <w:rPr>
          <w:rFonts w:ascii="Times New Roman" w:hAnsi="Times New Roman" w:cs="Times New Roman"/>
          <w:color w:val="000000" w:themeColor="text1"/>
        </w:rPr>
        <w:t xml:space="preserve">Numerous studies have investigated the application of ML techniques for mosquito species identification, utilizing various model architecture, image datasets, and techniques (21-24). In one such study, Goodwin et al. developed a CNN-based approach for identifying mosquito species from a diverse image dataset of 2,696 specimens from 67 species, focusing </w:t>
      </w:r>
      <w:r w:rsidRPr="00833E5A">
        <w:rPr>
          <w:rFonts w:ascii="Times New Roman" w:hAnsi="Times New Roman" w:cs="Times New Roman"/>
          <w:color w:val="000000" w:themeColor="text1"/>
        </w:rPr>
        <w:lastRenderedPageBreak/>
        <w:t xml:space="preserve">primarily on wild-caught specimens (23). Their best-performing model, </w:t>
      </w:r>
      <w:r w:rsidR="006C0979">
        <w:rPr>
          <w:rFonts w:ascii="Times New Roman" w:hAnsi="Times New Roman" w:cs="Times New Roman"/>
          <w:color w:val="000000" w:themeColor="text1"/>
        </w:rPr>
        <w:t xml:space="preserve">which used </w:t>
      </w:r>
      <w:r w:rsidRPr="00833E5A">
        <w:rPr>
          <w:rFonts w:ascii="Times New Roman" w:hAnsi="Times New Roman" w:cs="Times New Roman"/>
          <w:color w:val="000000" w:themeColor="text1"/>
        </w:rPr>
        <w:t xml:space="preserve">a </w:t>
      </w:r>
      <w:proofErr w:type="spellStart"/>
      <w:r w:rsidRPr="00833E5A">
        <w:rPr>
          <w:rFonts w:ascii="Times New Roman" w:hAnsi="Times New Roman" w:cs="Times New Roman"/>
          <w:color w:val="000000" w:themeColor="text1"/>
        </w:rPr>
        <w:t>Xception</w:t>
      </w:r>
      <w:proofErr w:type="spellEnd"/>
      <w:r w:rsidRPr="00833E5A">
        <w:rPr>
          <w:rFonts w:ascii="Times New Roman" w:hAnsi="Times New Roman" w:cs="Times New Roman"/>
          <w:color w:val="000000" w:themeColor="text1"/>
        </w:rPr>
        <w:t xml:space="preserve"> </w:t>
      </w:r>
      <w:r w:rsidR="006C0979">
        <w:rPr>
          <w:rFonts w:ascii="Times New Roman" w:hAnsi="Times New Roman" w:cs="Times New Roman"/>
          <w:color w:val="000000" w:themeColor="text1"/>
        </w:rPr>
        <w:t xml:space="preserve">CNN </w:t>
      </w:r>
      <w:r w:rsidRPr="00833E5A">
        <w:rPr>
          <w:rFonts w:ascii="Times New Roman" w:hAnsi="Times New Roman" w:cs="Times New Roman"/>
          <w:color w:val="000000" w:themeColor="text1"/>
        </w:rPr>
        <w:t xml:space="preserve">architecture, achieved </w:t>
      </w:r>
      <w:r w:rsidR="006C0979">
        <w:rPr>
          <w:rFonts w:ascii="Times New Roman" w:hAnsi="Times New Roman" w:cs="Times New Roman"/>
          <w:color w:val="000000" w:themeColor="text1"/>
        </w:rPr>
        <w:t xml:space="preserve">a </w:t>
      </w:r>
      <w:r w:rsidRPr="00833E5A">
        <w:rPr>
          <w:rFonts w:ascii="Times New Roman" w:hAnsi="Times New Roman" w:cs="Times New Roman"/>
          <w:color w:val="000000" w:themeColor="text1"/>
        </w:rPr>
        <w:t xml:space="preserve">97.04% accuracy on a closed-set classification of 16 known species (23). When expanded to a wider closed-set of 39 species, the model achieved 93.6% accuracy and a macro F1-score of 85.07% (23). This study demonstrates the high accuracy of CNN models for accurate identification of mosquito species, even in the presence of morphologically similar species and damaged, wild-caught specimens (23). In a similar approach, Lee et al. developed a </w:t>
      </w:r>
      <w:bookmarkStart w:id="13" w:name="_Hlk161939350"/>
      <w:r w:rsidR="006C0979">
        <w:rPr>
          <w:rFonts w:ascii="Times New Roman" w:hAnsi="Times New Roman" w:cs="Times New Roman"/>
          <w:color w:val="000000" w:themeColor="text1"/>
        </w:rPr>
        <w:t>CNN</w:t>
      </w:r>
      <w:r w:rsidRPr="00833E5A">
        <w:rPr>
          <w:rFonts w:ascii="Times New Roman" w:hAnsi="Times New Roman" w:cs="Times New Roman"/>
          <w:color w:val="000000" w:themeColor="text1"/>
        </w:rPr>
        <w:t xml:space="preserve">-based image classification method for identifying eleven mosquito species inhabiting </w:t>
      </w:r>
      <w:r w:rsidR="006C0979">
        <w:rPr>
          <w:rFonts w:ascii="Times New Roman" w:hAnsi="Times New Roman" w:cs="Times New Roman"/>
          <w:color w:val="000000" w:themeColor="text1"/>
        </w:rPr>
        <w:t xml:space="preserve">South </w:t>
      </w:r>
      <w:r w:rsidRPr="00833E5A">
        <w:rPr>
          <w:rFonts w:ascii="Times New Roman" w:hAnsi="Times New Roman" w:cs="Times New Roman"/>
          <w:color w:val="000000" w:themeColor="text1"/>
        </w:rPr>
        <w:t xml:space="preserve">Korea </w:t>
      </w:r>
      <w:bookmarkEnd w:id="13"/>
      <w:r w:rsidRPr="00833E5A">
        <w:rPr>
          <w:rFonts w:ascii="Times New Roman" w:hAnsi="Times New Roman" w:cs="Times New Roman"/>
          <w:color w:val="000000" w:themeColor="text1"/>
        </w:rPr>
        <w:t xml:space="preserve">(24). They used a combination of color and </w:t>
      </w:r>
      <w:bookmarkStart w:id="14" w:name="_Hlk161939277"/>
      <w:r w:rsidRPr="00833E5A">
        <w:rPr>
          <w:rFonts w:ascii="Times New Roman" w:hAnsi="Times New Roman" w:cs="Times New Roman"/>
          <w:color w:val="000000" w:themeColor="text1"/>
        </w:rPr>
        <w:t>fluorescence imag</w:t>
      </w:r>
      <w:r w:rsidR="006C0979">
        <w:rPr>
          <w:rFonts w:ascii="Times New Roman" w:hAnsi="Times New Roman" w:cs="Times New Roman"/>
          <w:color w:val="000000" w:themeColor="text1"/>
        </w:rPr>
        <w:t>ing</w:t>
      </w:r>
      <w:r w:rsidRPr="00833E5A">
        <w:rPr>
          <w:rFonts w:ascii="Times New Roman" w:hAnsi="Times New Roman" w:cs="Times New Roman"/>
          <w:color w:val="000000" w:themeColor="text1"/>
        </w:rPr>
        <w:t xml:space="preserve"> </w:t>
      </w:r>
      <w:bookmarkEnd w:id="14"/>
      <w:r w:rsidRPr="00833E5A">
        <w:rPr>
          <w:rFonts w:ascii="Times New Roman" w:hAnsi="Times New Roman" w:cs="Times New Roman"/>
          <w:color w:val="000000" w:themeColor="text1"/>
        </w:rPr>
        <w:t xml:space="preserve">of live mosquitoes to train various object detection models (24). The best-performing model, which combined a </w:t>
      </w:r>
      <w:proofErr w:type="spellStart"/>
      <w:r w:rsidRPr="00833E5A">
        <w:rPr>
          <w:rFonts w:ascii="Times New Roman" w:hAnsi="Times New Roman" w:cs="Times New Roman"/>
          <w:color w:val="000000" w:themeColor="text1"/>
        </w:rPr>
        <w:t>Swin</w:t>
      </w:r>
      <w:proofErr w:type="spellEnd"/>
      <w:r w:rsidRPr="00833E5A">
        <w:rPr>
          <w:rFonts w:ascii="Times New Roman" w:hAnsi="Times New Roman" w:cs="Times New Roman"/>
          <w:color w:val="000000" w:themeColor="text1"/>
        </w:rPr>
        <w:t xml:space="preserve"> Transformer and a Faster R-CNN architecture, achieved an F1-score of 97.1% (25). </w:t>
      </w:r>
    </w:p>
    <w:p w14:paraId="23E8CAE6" w14:textId="5F9C5BA3" w:rsidR="007D07F7" w:rsidRPr="00833E5A" w:rsidRDefault="007D07F7" w:rsidP="006D2CB4">
      <w:pPr>
        <w:spacing w:line="480" w:lineRule="auto"/>
        <w:ind w:firstLine="360"/>
        <w:rPr>
          <w:rFonts w:ascii="Times New Roman" w:hAnsi="Times New Roman" w:cs="Times New Roman"/>
          <w:color w:val="000000" w:themeColor="text1"/>
        </w:rPr>
      </w:pPr>
      <w:r w:rsidRPr="00833E5A">
        <w:rPr>
          <w:rFonts w:ascii="Times New Roman" w:hAnsi="Times New Roman" w:cs="Times New Roman"/>
          <w:color w:val="000000" w:themeColor="text1"/>
        </w:rPr>
        <w:t xml:space="preserve">Other similar studies have also resulted in reliable and accurate models with the use of a variety of different model architectures (18,21,22). </w:t>
      </w:r>
      <w:proofErr w:type="spellStart"/>
      <w:r w:rsidRPr="00833E5A">
        <w:rPr>
          <w:rFonts w:ascii="Times New Roman" w:hAnsi="Times New Roman" w:cs="Times New Roman"/>
          <w:color w:val="000000" w:themeColor="text1"/>
        </w:rPr>
        <w:t>Couret</w:t>
      </w:r>
      <w:proofErr w:type="spellEnd"/>
      <w:r w:rsidRPr="00833E5A">
        <w:rPr>
          <w:rFonts w:ascii="Times New Roman" w:hAnsi="Times New Roman" w:cs="Times New Roman"/>
          <w:color w:val="000000" w:themeColor="text1"/>
        </w:rPr>
        <w:t xml:space="preserve"> et al. created a novel image dataset of 1,709 images from 16 mosquito colonies, including 15 species, with a focus on malaria vectors in the genus Anopheles (21). After comparing multiple CNN architectures, a DenseNet-201 model was utilized and resulted in an accuracy of 96.96% (21). Furthermore, </w:t>
      </w:r>
      <w:bookmarkStart w:id="15" w:name="_Hlk161483321"/>
      <w:r w:rsidRPr="00833E5A">
        <w:rPr>
          <w:rFonts w:ascii="Times New Roman" w:hAnsi="Times New Roman" w:cs="Times New Roman"/>
          <w:color w:val="000000" w:themeColor="text1"/>
        </w:rPr>
        <w:t>Okayasu et al</w:t>
      </w:r>
      <w:bookmarkEnd w:id="15"/>
      <w:r w:rsidRPr="00833E5A">
        <w:rPr>
          <w:rFonts w:ascii="Times New Roman" w:hAnsi="Times New Roman" w:cs="Times New Roman"/>
          <w:color w:val="000000" w:themeColor="text1"/>
        </w:rPr>
        <w:t xml:space="preserve">, using a ResNet-18 architecture with data augmentation, achieved an accuracy of 95.5% with a dataset of three species of three different genera and over 14000 images (22).  Finally, a study by Park et al. focused on a developing a CNN model to classify mosquito species with high inter-species similarity and intra-species variations (18). The study constructed a dataset of about 3,600 images of 8 mosquito species. Their best-performing model, using a </w:t>
      </w:r>
      <w:r w:rsidR="0053181D">
        <w:rPr>
          <w:rFonts w:ascii="Times New Roman" w:hAnsi="Times New Roman" w:cs="Times New Roman"/>
          <w:color w:val="000000" w:themeColor="text1"/>
        </w:rPr>
        <w:t xml:space="preserve">VGG-16 </w:t>
      </w:r>
      <w:r w:rsidRPr="00833E5A">
        <w:rPr>
          <w:rFonts w:ascii="Times New Roman" w:hAnsi="Times New Roman" w:cs="Times New Roman"/>
          <w:color w:val="000000" w:themeColor="text1"/>
        </w:rPr>
        <w:t>architecture with fine-tuning and data augmentation, achieved a</w:t>
      </w:r>
      <w:r w:rsidR="00C54838">
        <w:rPr>
          <w:rFonts w:ascii="Times New Roman" w:hAnsi="Times New Roman" w:cs="Times New Roman"/>
          <w:color w:val="000000" w:themeColor="text1"/>
        </w:rPr>
        <w:t>n</w:t>
      </w:r>
      <w:r w:rsidRPr="00833E5A">
        <w:rPr>
          <w:rFonts w:ascii="Times New Roman" w:hAnsi="Times New Roman" w:cs="Times New Roman"/>
          <w:color w:val="000000" w:themeColor="text1"/>
        </w:rPr>
        <w:t xml:space="preserve"> accuracy of 97.19% (18).</w:t>
      </w:r>
    </w:p>
    <w:p w14:paraId="246A4131" w14:textId="02EF6C8C" w:rsidR="00AE0104" w:rsidRPr="006D2CB4" w:rsidRDefault="000D19DD" w:rsidP="000D19DD">
      <w:pPr>
        <w:pStyle w:val="Heading1"/>
        <w:spacing w:line="480" w:lineRule="auto"/>
      </w:pPr>
      <w:bookmarkStart w:id="16" w:name="_Toc161977229"/>
      <w:r>
        <w:lastRenderedPageBreak/>
        <w:t xml:space="preserve">2) </w:t>
      </w:r>
      <w:r w:rsidR="00AE0104" w:rsidRPr="006D2CB4">
        <w:t>Research Objective</w:t>
      </w:r>
      <w:bookmarkEnd w:id="16"/>
    </w:p>
    <w:p w14:paraId="1999FE5A" w14:textId="1125C4FB" w:rsidR="005C778E" w:rsidRPr="00833E5A" w:rsidDel="00A52FA8" w:rsidRDefault="00AE0104" w:rsidP="006D2CB4">
      <w:pPr>
        <w:spacing w:line="480" w:lineRule="auto"/>
        <w:rPr>
          <w:del w:id="17" w:author="Abdullah Zubair" w:date="2024-04-02T11:52:00Z"/>
          <w:rFonts w:ascii="Times New Roman" w:hAnsi="Times New Roman" w:cs="Times New Roman"/>
          <w:color w:val="000000" w:themeColor="text1"/>
          <w:lang w:val="en-CA"/>
        </w:rPr>
      </w:pPr>
      <w:del w:id="18" w:author="Abdullah Zubair" w:date="2024-04-02T11:52:00Z">
        <w:r w:rsidRPr="00AE0104" w:rsidDel="00A52FA8">
          <w:rPr>
            <w:rFonts w:ascii="Times New Roman" w:hAnsi="Times New Roman" w:cs="Times New Roman"/>
            <w:color w:val="000000" w:themeColor="text1"/>
            <w:lang w:val="en-CA"/>
          </w:rPr>
          <w:delText>The objective of th</w:delText>
        </w:r>
        <w:r w:rsidR="00DF3EBA" w:rsidDel="00A52FA8">
          <w:rPr>
            <w:rFonts w:ascii="Times New Roman" w:hAnsi="Times New Roman" w:cs="Times New Roman"/>
            <w:color w:val="000000" w:themeColor="text1"/>
            <w:lang w:val="en-CA"/>
          </w:rPr>
          <w:delText>is</w:delText>
        </w:r>
        <w:r w:rsidRPr="00AE0104" w:rsidDel="00A52FA8">
          <w:rPr>
            <w:rFonts w:ascii="Times New Roman" w:hAnsi="Times New Roman" w:cs="Times New Roman"/>
            <w:color w:val="000000" w:themeColor="text1"/>
            <w:lang w:val="en-CA"/>
          </w:rPr>
          <w:delText xml:space="preserve"> project is to develop a user-friendly web application that allows user upload of images and utilizes a trained CNN model to automatically and accurately identify mosquito species present within the uploaded images.</w:delText>
        </w:r>
      </w:del>
    </w:p>
    <w:p w14:paraId="78B8406B" w14:textId="604E6CBC" w:rsidR="00AE0104" w:rsidRPr="00833E5A" w:rsidDel="00A52FA8" w:rsidRDefault="005C778E" w:rsidP="006D2CB4">
      <w:pPr>
        <w:pStyle w:val="Heading2"/>
        <w:spacing w:line="480" w:lineRule="auto"/>
        <w:rPr>
          <w:del w:id="19" w:author="Abdullah Zubair" w:date="2024-04-02T11:52:00Z"/>
          <w:lang w:val="en-CA"/>
        </w:rPr>
      </w:pPr>
      <w:bookmarkStart w:id="20" w:name="_Toc161977230"/>
      <w:del w:id="21" w:author="Abdullah Zubair" w:date="2024-04-02T11:52:00Z">
        <w:r w:rsidRPr="00833E5A" w:rsidDel="00A52FA8">
          <w:rPr>
            <w:lang w:val="en-CA"/>
          </w:rPr>
          <w:delText xml:space="preserve">2.1) </w:delText>
        </w:r>
        <w:r w:rsidR="00AE0104" w:rsidRPr="00833E5A" w:rsidDel="00A52FA8">
          <w:rPr>
            <w:lang w:val="en-CA"/>
          </w:rPr>
          <w:delText>Core Aims</w:delText>
        </w:r>
        <w:bookmarkEnd w:id="20"/>
      </w:del>
    </w:p>
    <w:p w14:paraId="4F8C5403" w14:textId="3AE513DA" w:rsidR="00AE0104" w:rsidRPr="00AE0104" w:rsidDel="00A52FA8" w:rsidRDefault="00AE0104" w:rsidP="009B3C87">
      <w:pPr>
        <w:numPr>
          <w:ilvl w:val="0"/>
          <w:numId w:val="4"/>
        </w:numPr>
        <w:spacing w:line="480" w:lineRule="auto"/>
        <w:rPr>
          <w:del w:id="22" w:author="Abdullah Zubair" w:date="2024-04-02T11:52:00Z"/>
          <w:rFonts w:ascii="Times New Roman" w:hAnsi="Times New Roman" w:cs="Times New Roman"/>
          <w:color w:val="000000" w:themeColor="text1"/>
          <w:lang w:val="en-CA"/>
        </w:rPr>
      </w:pPr>
      <w:del w:id="23" w:author="Abdullah Zubair" w:date="2024-04-02T11:52:00Z">
        <w:r w:rsidRPr="00AE0104" w:rsidDel="00A52FA8">
          <w:rPr>
            <w:rFonts w:ascii="Times New Roman" w:hAnsi="Times New Roman" w:cs="Times New Roman"/>
            <w:color w:val="000000" w:themeColor="text1"/>
            <w:lang w:val="en-CA"/>
          </w:rPr>
          <w:delText>Build a comprehensive image dataset by capturing images of mosquito species currently found in Alberta and combin</w:delText>
        </w:r>
        <w:r w:rsidR="006C0979" w:rsidDel="00A52FA8">
          <w:rPr>
            <w:rFonts w:ascii="Times New Roman" w:hAnsi="Times New Roman" w:cs="Times New Roman"/>
            <w:color w:val="000000" w:themeColor="text1"/>
            <w:lang w:val="en-CA"/>
          </w:rPr>
          <w:delText>e</w:delText>
        </w:r>
        <w:r w:rsidRPr="00AE0104" w:rsidDel="00A52FA8">
          <w:rPr>
            <w:rFonts w:ascii="Times New Roman" w:hAnsi="Times New Roman" w:cs="Times New Roman"/>
            <w:color w:val="000000" w:themeColor="text1"/>
            <w:lang w:val="en-CA"/>
          </w:rPr>
          <w:delText xml:space="preserve"> with published image datasets.</w:delText>
        </w:r>
      </w:del>
    </w:p>
    <w:p w14:paraId="557FDCC4" w14:textId="20EC4BCF" w:rsidR="00AE0104" w:rsidRPr="00AE0104" w:rsidDel="00A52FA8" w:rsidRDefault="00AE0104" w:rsidP="009B3C87">
      <w:pPr>
        <w:numPr>
          <w:ilvl w:val="0"/>
          <w:numId w:val="4"/>
        </w:numPr>
        <w:spacing w:line="480" w:lineRule="auto"/>
        <w:rPr>
          <w:del w:id="24" w:author="Abdullah Zubair" w:date="2024-04-02T11:52:00Z"/>
          <w:rFonts w:ascii="Times New Roman" w:hAnsi="Times New Roman" w:cs="Times New Roman"/>
          <w:color w:val="000000" w:themeColor="text1"/>
          <w:lang w:val="en-CA"/>
        </w:rPr>
      </w:pPr>
      <w:del w:id="25" w:author="Abdullah Zubair" w:date="2024-04-02T11:52:00Z">
        <w:r w:rsidRPr="00AE0104" w:rsidDel="00A52FA8">
          <w:rPr>
            <w:rFonts w:ascii="Times New Roman" w:hAnsi="Times New Roman" w:cs="Times New Roman"/>
            <w:color w:val="000000" w:themeColor="text1"/>
            <w:lang w:val="en-CA"/>
          </w:rPr>
          <w:delText xml:space="preserve">Create </w:delText>
        </w:r>
        <w:r w:rsidR="000A62D5" w:rsidRPr="00833E5A" w:rsidDel="00A52FA8">
          <w:rPr>
            <w:rFonts w:ascii="Times New Roman" w:hAnsi="Times New Roman" w:cs="Times New Roman"/>
            <w:color w:val="000000" w:themeColor="text1"/>
            <w:lang w:val="en-CA"/>
          </w:rPr>
          <w:delText xml:space="preserve">and evaluate </w:delText>
        </w:r>
        <w:r w:rsidRPr="00AE0104" w:rsidDel="00A52FA8">
          <w:rPr>
            <w:rFonts w:ascii="Times New Roman" w:hAnsi="Times New Roman" w:cs="Times New Roman"/>
            <w:color w:val="000000" w:themeColor="text1"/>
            <w:lang w:val="en-CA"/>
          </w:rPr>
          <w:delText>a CNN model using</w:delText>
        </w:r>
        <w:r w:rsidR="00C0737C" w:rsidDel="00A52FA8">
          <w:rPr>
            <w:rFonts w:ascii="Times New Roman" w:hAnsi="Times New Roman" w:cs="Times New Roman"/>
            <w:color w:val="000000" w:themeColor="text1"/>
            <w:lang w:val="en-CA"/>
          </w:rPr>
          <w:delText xml:space="preserve"> transfer learning with</w:delText>
        </w:r>
        <w:r w:rsidRPr="00AE0104" w:rsidDel="00A52FA8">
          <w:rPr>
            <w:rFonts w:ascii="Times New Roman" w:hAnsi="Times New Roman" w:cs="Times New Roman"/>
            <w:color w:val="000000" w:themeColor="text1"/>
            <w:lang w:val="en-CA"/>
          </w:rPr>
          <w:delText xml:space="preserve"> a known and tested architecture and train, validate, and test the model using the image dataset.</w:delText>
        </w:r>
        <w:r w:rsidR="000A62D5" w:rsidRPr="00833E5A" w:rsidDel="00A52FA8">
          <w:rPr>
            <w:rFonts w:ascii="Times New Roman" w:hAnsi="Times New Roman" w:cs="Times New Roman"/>
            <w:color w:val="000000" w:themeColor="text1"/>
            <w:lang w:val="en-CA"/>
          </w:rPr>
          <w:delText xml:space="preserve"> </w:delText>
        </w:r>
      </w:del>
    </w:p>
    <w:p w14:paraId="254537B4" w14:textId="2B45BCFC" w:rsidR="00AE0104" w:rsidRPr="00AE0104" w:rsidRDefault="00AE0104" w:rsidP="009B3C87">
      <w:pPr>
        <w:numPr>
          <w:ilvl w:val="0"/>
          <w:numId w:val="4"/>
        </w:numPr>
        <w:spacing w:line="480" w:lineRule="auto"/>
        <w:rPr>
          <w:rFonts w:ascii="Times New Roman" w:hAnsi="Times New Roman" w:cs="Times New Roman"/>
          <w:color w:val="000000" w:themeColor="text1"/>
          <w:lang w:val="en-CA"/>
        </w:rPr>
      </w:pPr>
      <w:del w:id="26" w:author="Abdullah Zubair" w:date="2024-04-02T11:52:00Z">
        <w:r w:rsidRPr="00AE0104" w:rsidDel="00A52FA8">
          <w:rPr>
            <w:rFonts w:ascii="Times New Roman" w:hAnsi="Times New Roman" w:cs="Times New Roman"/>
            <w:color w:val="000000" w:themeColor="text1"/>
            <w:lang w:val="en-CA"/>
          </w:rPr>
          <w:delText xml:space="preserve">Develop a </w:delText>
        </w:r>
        <w:r w:rsidR="00C0737C" w:rsidDel="00A52FA8">
          <w:rPr>
            <w:rFonts w:ascii="Times New Roman" w:hAnsi="Times New Roman" w:cs="Times New Roman"/>
            <w:color w:val="000000" w:themeColor="text1"/>
            <w:lang w:val="en-CA"/>
          </w:rPr>
          <w:delText xml:space="preserve">user-friendly </w:delText>
        </w:r>
        <w:r w:rsidRPr="00AE0104" w:rsidDel="00A52FA8">
          <w:rPr>
            <w:rFonts w:ascii="Times New Roman" w:hAnsi="Times New Roman" w:cs="Times New Roman"/>
            <w:color w:val="000000" w:themeColor="text1"/>
            <w:lang w:val="en-CA"/>
          </w:rPr>
          <w:delText>web application that allows users to easily upload multiple images and receive species identification results from the trained CNN model.</w:delText>
        </w:r>
      </w:del>
    </w:p>
    <w:p w14:paraId="6B76A877" w14:textId="4EA1E354" w:rsidR="00AE0104" w:rsidRPr="006D2CB4" w:rsidRDefault="00AE0104" w:rsidP="009B3C87">
      <w:pPr>
        <w:pStyle w:val="Heading2"/>
        <w:spacing w:line="480" w:lineRule="auto"/>
      </w:pPr>
      <w:bookmarkStart w:id="27" w:name="_Toc161977231"/>
      <w:r w:rsidRPr="006D2CB4">
        <w:t>2.2</w:t>
      </w:r>
      <w:r w:rsidR="006D2CB4" w:rsidRPr="006D2CB4">
        <w:t>) Rationale</w:t>
      </w:r>
      <w:r w:rsidR="00A007F2">
        <w:t xml:space="preserve"> and Consideration of Sex and Gender</w:t>
      </w:r>
      <w:bookmarkEnd w:id="27"/>
    </w:p>
    <w:p w14:paraId="4229C049" w14:textId="4A6D6E01" w:rsidR="00AE0104" w:rsidRPr="00AE0104" w:rsidRDefault="00AE0104" w:rsidP="00A007F2">
      <w:pPr>
        <w:spacing w:line="480" w:lineRule="auto"/>
        <w:ind w:firstLine="720"/>
        <w:rPr>
          <w:rFonts w:ascii="Times New Roman" w:hAnsi="Times New Roman" w:cs="Times New Roman"/>
          <w:color w:val="000000" w:themeColor="text1"/>
          <w:lang w:val="en-CA"/>
        </w:rPr>
      </w:pPr>
      <w:r w:rsidRPr="00AE0104">
        <w:rPr>
          <w:rFonts w:ascii="Times New Roman" w:hAnsi="Times New Roman" w:cs="Times New Roman"/>
          <w:color w:val="000000" w:themeColor="text1"/>
          <w:lang w:val="en-CA"/>
        </w:rPr>
        <w:t xml:space="preserve">The development of a CNN model specifically tailored to the mosquito species present in Alberta could significantly benefit local mosquito control programs by enabling faster, less labor-intensive, and more accessible identification processes. Creating a comprehensive image dataset of Alberta's mosquito species, potentially combining it with existing datasets, would not only enhance </w:t>
      </w:r>
      <w:r w:rsidR="008869AD">
        <w:rPr>
          <w:rFonts w:ascii="Times New Roman" w:hAnsi="Times New Roman" w:cs="Times New Roman"/>
          <w:color w:val="000000" w:themeColor="text1"/>
          <w:lang w:val="en-CA"/>
        </w:rPr>
        <w:t>our</w:t>
      </w:r>
      <w:r w:rsidRPr="00AE0104">
        <w:rPr>
          <w:rFonts w:ascii="Times New Roman" w:hAnsi="Times New Roman" w:cs="Times New Roman"/>
          <w:color w:val="000000" w:themeColor="text1"/>
          <w:lang w:val="en-CA"/>
        </w:rPr>
        <w:t xml:space="preserve"> model's performance but also contribute to the broader research community, as large mosquito image datasets are currently scarce (</w:t>
      </w:r>
      <w:r w:rsidR="00197CC0" w:rsidRPr="00833E5A">
        <w:rPr>
          <w:rFonts w:ascii="Times New Roman" w:hAnsi="Times New Roman" w:cs="Times New Roman"/>
          <w:color w:val="000000" w:themeColor="text1"/>
          <w:lang w:val="en-CA"/>
        </w:rPr>
        <w:t>23</w:t>
      </w:r>
      <w:r w:rsidRPr="00AE0104">
        <w:rPr>
          <w:rFonts w:ascii="Times New Roman" w:hAnsi="Times New Roman" w:cs="Times New Roman"/>
          <w:color w:val="000000" w:themeColor="text1"/>
          <w:lang w:val="en-CA"/>
        </w:rPr>
        <w:t xml:space="preserve">). Deploying the trained model through a simple and user-friendly web application would further increase its accessibility and adoption, particularly among mosquito control technicians who may have limited expertise in working with complex software. </w:t>
      </w:r>
      <w:r w:rsidR="00A007F2">
        <w:rPr>
          <w:rFonts w:ascii="Times New Roman" w:hAnsi="Times New Roman" w:cs="Times New Roman"/>
          <w:color w:val="000000" w:themeColor="text1"/>
          <w:lang w:val="en-CA"/>
        </w:rPr>
        <w:t>Additionally, s</w:t>
      </w:r>
      <w:r w:rsidR="00A007F2" w:rsidRPr="00A007F2">
        <w:rPr>
          <w:rFonts w:ascii="Times New Roman" w:hAnsi="Times New Roman" w:cs="Times New Roman"/>
          <w:color w:val="000000" w:themeColor="text1"/>
        </w:rPr>
        <w:t xml:space="preserve">ex and gender considerations are not applicable </w:t>
      </w:r>
      <w:r w:rsidR="00A007F2">
        <w:rPr>
          <w:rFonts w:ascii="Times New Roman" w:hAnsi="Times New Roman" w:cs="Times New Roman"/>
          <w:color w:val="000000" w:themeColor="text1"/>
        </w:rPr>
        <w:t xml:space="preserve">for this project as the </w:t>
      </w:r>
      <w:r w:rsidR="00A007F2" w:rsidRPr="00A007F2">
        <w:rPr>
          <w:rFonts w:ascii="Times New Roman" w:hAnsi="Times New Roman" w:cs="Times New Roman"/>
          <w:color w:val="000000" w:themeColor="text1"/>
        </w:rPr>
        <w:t>focus</w:t>
      </w:r>
      <w:r w:rsidR="00A007F2">
        <w:rPr>
          <w:rFonts w:ascii="Times New Roman" w:hAnsi="Times New Roman" w:cs="Times New Roman"/>
          <w:color w:val="000000" w:themeColor="text1"/>
        </w:rPr>
        <w:t xml:space="preserve"> is </w:t>
      </w:r>
      <w:r w:rsidR="00A007F2" w:rsidRPr="00A007F2">
        <w:rPr>
          <w:rFonts w:ascii="Times New Roman" w:hAnsi="Times New Roman" w:cs="Times New Roman"/>
          <w:color w:val="000000" w:themeColor="text1"/>
        </w:rPr>
        <w:t xml:space="preserve">on developing a machine learning model for automated identification of mosquito species. </w:t>
      </w:r>
      <w:r w:rsidR="00A007F2">
        <w:rPr>
          <w:rFonts w:ascii="Times New Roman" w:hAnsi="Times New Roman" w:cs="Times New Roman"/>
          <w:color w:val="000000" w:themeColor="text1"/>
        </w:rPr>
        <w:t>The</w:t>
      </w:r>
      <w:r w:rsidR="00A007F2" w:rsidRPr="00A007F2">
        <w:rPr>
          <w:rFonts w:ascii="Times New Roman" w:hAnsi="Times New Roman" w:cs="Times New Roman"/>
          <w:color w:val="000000" w:themeColor="text1"/>
        </w:rPr>
        <w:t xml:space="preserve"> </w:t>
      </w:r>
      <w:r w:rsidR="00A007F2">
        <w:rPr>
          <w:rFonts w:ascii="Times New Roman" w:hAnsi="Times New Roman" w:cs="Times New Roman"/>
          <w:color w:val="000000" w:themeColor="text1"/>
        </w:rPr>
        <w:t xml:space="preserve">mosquito </w:t>
      </w:r>
      <w:r w:rsidR="00A007F2" w:rsidRPr="00A007F2">
        <w:rPr>
          <w:rFonts w:ascii="Times New Roman" w:hAnsi="Times New Roman" w:cs="Times New Roman"/>
          <w:color w:val="000000" w:themeColor="text1"/>
        </w:rPr>
        <w:t xml:space="preserve">samples </w:t>
      </w:r>
      <w:r w:rsidR="00A007F2">
        <w:rPr>
          <w:rFonts w:ascii="Times New Roman" w:hAnsi="Times New Roman" w:cs="Times New Roman"/>
          <w:color w:val="000000" w:themeColor="text1"/>
        </w:rPr>
        <w:t>captured and imaged for the dataset are female.</w:t>
      </w:r>
    </w:p>
    <w:p w14:paraId="3C19EE4C" w14:textId="6AEDD2CE" w:rsidR="009B3E2C" w:rsidRPr="009B3E2C" w:rsidRDefault="000D19DD" w:rsidP="000D19DD">
      <w:pPr>
        <w:pStyle w:val="Heading1"/>
        <w:spacing w:line="480" w:lineRule="auto"/>
        <w:rPr>
          <w:lang w:val="en-CA"/>
        </w:rPr>
      </w:pPr>
      <w:bookmarkStart w:id="28" w:name="_Toc161977232"/>
      <w:r>
        <w:rPr>
          <w:lang w:val="en-CA"/>
        </w:rPr>
        <w:t xml:space="preserve">3) </w:t>
      </w:r>
      <w:r w:rsidR="009B3E2C" w:rsidRPr="009B3E2C">
        <w:rPr>
          <w:lang w:val="en-CA"/>
        </w:rPr>
        <w:t>Methods</w:t>
      </w:r>
      <w:r w:rsidR="00514C23">
        <w:rPr>
          <w:lang w:val="en-CA"/>
        </w:rPr>
        <w:t xml:space="preserve"> and Overview</w:t>
      </w:r>
      <w:bookmarkEnd w:id="28"/>
    </w:p>
    <w:p w14:paraId="49D7A19D" w14:textId="77777777" w:rsidR="009B3E2C" w:rsidRPr="009B3E2C" w:rsidRDefault="009B3E2C" w:rsidP="009B3C87">
      <w:pPr>
        <w:pStyle w:val="Heading2"/>
        <w:spacing w:line="480" w:lineRule="auto"/>
        <w:rPr>
          <w:lang w:val="en-CA"/>
        </w:rPr>
      </w:pPr>
      <w:bookmarkStart w:id="29" w:name="_Toc161977233"/>
      <w:r w:rsidRPr="009B3E2C">
        <w:rPr>
          <w:lang w:val="en-CA"/>
        </w:rPr>
        <w:t>3.1) Creation of Mosquito Image Dataset</w:t>
      </w:r>
      <w:bookmarkEnd w:id="29"/>
    </w:p>
    <w:p w14:paraId="0AA893E8" w14:textId="30C34196" w:rsidR="00BD0452" w:rsidRDefault="009B3E2C" w:rsidP="00C768F9">
      <w:pPr>
        <w:spacing w:line="480" w:lineRule="auto"/>
        <w:ind w:firstLine="720"/>
        <w:rPr>
          <w:rFonts w:ascii="Times New Roman" w:hAnsi="Times New Roman" w:cs="Times New Roman"/>
          <w:color w:val="000000" w:themeColor="text1"/>
          <w:lang w:val="en-CA"/>
        </w:rPr>
      </w:pPr>
      <w:r w:rsidRPr="009B3E2C">
        <w:rPr>
          <w:rFonts w:ascii="Times New Roman" w:hAnsi="Times New Roman" w:cs="Times New Roman"/>
          <w:color w:val="000000" w:themeColor="text1"/>
          <w:lang w:val="en-CA"/>
        </w:rPr>
        <w:t xml:space="preserve">Using mosquito samples procured through traps setup by </w:t>
      </w:r>
      <w:r w:rsidR="006C0979">
        <w:rPr>
          <w:rFonts w:ascii="Times New Roman" w:hAnsi="Times New Roman" w:cs="Times New Roman"/>
          <w:color w:val="000000" w:themeColor="text1"/>
          <w:lang w:val="en-CA"/>
        </w:rPr>
        <w:t>the Soghigian</w:t>
      </w:r>
      <w:r w:rsidRPr="009B3E2C">
        <w:rPr>
          <w:rFonts w:ascii="Times New Roman" w:hAnsi="Times New Roman" w:cs="Times New Roman"/>
          <w:color w:val="000000" w:themeColor="text1"/>
          <w:lang w:val="en-CA"/>
        </w:rPr>
        <w:t xml:space="preserve"> lab </w:t>
      </w:r>
      <w:r w:rsidR="005A46EE">
        <w:rPr>
          <w:rFonts w:ascii="Times New Roman" w:hAnsi="Times New Roman" w:cs="Times New Roman"/>
          <w:color w:val="000000" w:themeColor="text1"/>
          <w:lang w:val="en-CA"/>
        </w:rPr>
        <w:t xml:space="preserve">in the summer of </w:t>
      </w:r>
      <w:r w:rsidRPr="009B3E2C">
        <w:rPr>
          <w:rFonts w:ascii="Times New Roman" w:hAnsi="Times New Roman" w:cs="Times New Roman"/>
          <w:color w:val="000000" w:themeColor="text1"/>
          <w:lang w:val="en-CA"/>
        </w:rPr>
        <w:t>2023</w:t>
      </w:r>
      <w:r w:rsidR="005A46EE">
        <w:rPr>
          <w:rFonts w:ascii="Times New Roman" w:hAnsi="Times New Roman" w:cs="Times New Roman"/>
          <w:color w:val="000000" w:themeColor="text1"/>
          <w:lang w:val="en-CA"/>
        </w:rPr>
        <w:t xml:space="preserve"> combined with</w:t>
      </w:r>
      <w:r w:rsidRPr="009B3E2C">
        <w:rPr>
          <w:rFonts w:ascii="Times New Roman" w:hAnsi="Times New Roman" w:cs="Times New Roman"/>
          <w:color w:val="000000" w:themeColor="text1"/>
          <w:lang w:val="en-CA"/>
        </w:rPr>
        <w:t xml:space="preserve"> contributions from the City of Calgary, we were able to obtain a diverse array of samples encompassing eight species across three genera</w:t>
      </w:r>
      <w:r w:rsidR="006C0979">
        <w:rPr>
          <w:rFonts w:ascii="Times New Roman" w:hAnsi="Times New Roman" w:cs="Times New Roman"/>
          <w:color w:val="000000" w:themeColor="text1"/>
          <w:lang w:val="en-CA"/>
        </w:rPr>
        <w:t xml:space="preserve"> (</w:t>
      </w:r>
      <w:r w:rsidRPr="009B3E2C">
        <w:rPr>
          <w:rFonts w:ascii="Times New Roman" w:hAnsi="Times New Roman" w:cs="Times New Roman"/>
          <w:color w:val="000000" w:themeColor="text1"/>
          <w:lang w:val="en-CA"/>
        </w:rPr>
        <w:t>Table 1</w:t>
      </w:r>
      <w:r w:rsidR="006C0979">
        <w:rPr>
          <w:rFonts w:ascii="Times New Roman" w:hAnsi="Times New Roman" w:cs="Times New Roman"/>
          <w:color w:val="000000" w:themeColor="text1"/>
          <w:lang w:val="en-CA"/>
        </w:rPr>
        <w:t>)</w:t>
      </w:r>
      <w:r w:rsidRPr="009B3E2C">
        <w:rPr>
          <w:rFonts w:ascii="Times New Roman" w:hAnsi="Times New Roman" w:cs="Times New Roman"/>
          <w:color w:val="000000" w:themeColor="text1"/>
          <w:lang w:val="en-CA"/>
        </w:rPr>
        <w:t xml:space="preserve">. </w:t>
      </w:r>
      <w:r w:rsidR="006C0979" w:rsidRPr="006C0979">
        <w:rPr>
          <w:rFonts w:ascii="Times New Roman" w:hAnsi="Times New Roman" w:cs="Times New Roman"/>
          <w:color w:val="000000" w:themeColor="text1"/>
        </w:rPr>
        <w:t xml:space="preserve">We captured </w:t>
      </w:r>
      <w:r w:rsidR="006C0979">
        <w:rPr>
          <w:rFonts w:ascii="Times New Roman" w:hAnsi="Times New Roman" w:cs="Times New Roman"/>
          <w:color w:val="000000" w:themeColor="text1"/>
        </w:rPr>
        <w:t xml:space="preserve">a total of </w:t>
      </w:r>
      <w:r w:rsidR="006C0979" w:rsidRPr="006C0979">
        <w:rPr>
          <w:rFonts w:ascii="Times New Roman" w:hAnsi="Times New Roman" w:cs="Times New Roman"/>
          <w:color w:val="000000" w:themeColor="text1"/>
        </w:rPr>
        <w:t xml:space="preserve">151 images using an </w:t>
      </w:r>
      <w:r w:rsidR="006C0979">
        <w:rPr>
          <w:rFonts w:ascii="Times New Roman" w:hAnsi="Times New Roman" w:cs="Times New Roman"/>
          <w:color w:val="000000" w:themeColor="text1"/>
        </w:rPr>
        <w:t>iP</w:t>
      </w:r>
      <w:r w:rsidR="006C0979" w:rsidRPr="006C0979">
        <w:rPr>
          <w:rFonts w:ascii="Times New Roman" w:hAnsi="Times New Roman" w:cs="Times New Roman"/>
          <w:color w:val="000000" w:themeColor="text1"/>
        </w:rPr>
        <w:t>hone</w:t>
      </w:r>
      <w:r w:rsidR="006C0979">
        <w:rPr>
          <w:rFonts w:ascii="Times New Roman" w:hAnsi="Times New Roman" w:cs="Times New Roman"/>
          <w:color w:val="000000" w:themeColor="text1"/>
        </w:rPr>
        <w:t xml:space="preserve"> 14 Pro Max</w:t>
      </w:r>
      <w:r w:rsidR="006C0979" w:rsidRPr="006C0979">
        <w:rPr>
          <w:rFonts w:ascii="Times New Roman" w:hAnsi="Times New Roman" w:cs="Times New Roman"/>
          <w:color w:val="000000" w:themeColor="text1"/>
        </w:rPr>
        <w:t xml:space="preserve"> mounted on a compound light microscope using a commercially available universal smartphone mount for microscopes.</w:t>
      </w:r>
      <w:r w:rsidR="006C0979" w:rsidRPr="006C0979">
        <w:rPr>
          <w:rFonts w:ascii="Times New Roman" w:hAnsi="Times New Roman" w:cs="Times New Roman"/>
          <w:color w:val="000000" w:themeColor="text1"/>
          <w:lang w:val="en-CA"/>
        </w:rPr>
        <w:t xml:space="preserve"> </w:t>
      </w:r>
      <w:r w:rsidRPr="009B3E2C">
        <w:rPr>
          <w:rFonts w:ascii="Times New Roman" w:hAnsi="Times New Roman" w:cs="Times New Roman"/>
          <w:color w:val="000000" w:themeColor="text1"/>
          <w:lang w:val="en-CA"/>
        </w:rPr>
        <w:t xml:space="preserve">These images were then combined with the image dataset compiled by Goodwin et al., which was the most </w:t>
      </w:r>
      <w:r w:rsidRPr="009B3E2C">
        <w:rPr>
          <w:rFonts w:ascii="Times New Roman" w:hAnsi="Times New Roman" w:cs="Times New Roman"/>
          <w:color w:val="000000" w:themeColor="text1"/>
          <w:lang w:val="en-CA"/>
        </w:rPr>
        <w:lastRenderedPageBreak/>
        <w:t>comprehensive dataset we could obtain, encompassing over 12,000 photos of 2,696 specimens from 67 species</w:t>
      </w:r>
      <w:r w:rsidR="00FC28FE">
        <w:rPr>
          <w:rFonts w:ascii="Times New Roman" w:hAnsi="Times New Roman" w:cs="Times New Roman"/>
          <w:color w:val="000000" w:themeColor="text1"/>
          <w:lang w:val="en-CA"/>
        </w:rPr>
        <w:t xml:space="preserve"> (23)</w:t>
      </w:r>
      <w:r w:rsidRPr="009B3E2C">
        <w:rPr>
          <w:rFonts w:ascii="Times New Roman" w:hAnsi="Times New Roman" w:cs="Times New Roman"/>
          <w:color w:val="000000" w:themeColor="text1"/>
          <w:lang w:val="en-CA"/>
        </w:rPr>
        <w:t>. While the Goodwin et al. dataset includes some species present in Alberta,</w:t>
      </w:r>
      <w:r w:rsidR="00680BAD">
        <w:rPr>
          <w:rFonts w:ascii="Times New Roman" w:hAnsi="Times New Roman" w:cs="Times New Roman"/>
          <w:color w:val="000000" w:themeColor="text1"/>
          <w:lang w:val="en-CA"/>
        </w:rPr>
        <w:t xml:space="preserve"> </w:t>
      </w:r>
      <w:r w:rsidRPr="009B3E2C">
        <w:rPr>
          <w:rFonts w:ascii="Times New Roman" w:hAnsi="Times New Roman" w:cs="Times New Roman"/>
          <w:color w:val="000000" w:themeColor="text1"/>
          <w:lang w:val="en-CA"/>
        </w:rPr>
        <w:t>utilizing a broader dataset that features a wider range of species is beneficial</w:t>
      </w:r>
      <w:r w:rsidR="00FC28FE">
        <w:rPr>
          <w:rFonts w:ascii="Times New Roman" w:hAnsi="Times New Roman" w:cs="Times New Roman"/>
          <w:color w:val="000000" w:themeColor="text1"/>
          <w:lang w:val="en-CA"/>
        </w:rPr>
        <w:t xml:space="preserve"> (23)</w:t>
      </w:r>
      <w:r w:rsidRPr="009B3E2C">
        <w:rPr>
          <w:rFonts w:ascii="Times New Roman" w:hAnsi="Times New Roman" w:cs="Times New Roman"/>
          <w:color w:val="000000" w:themeColor="text1"/>
          <w:lang w:val="en-CA"/>
        </w:rPr>
        <w:t>. Specifically,</w:t>
      </w:r>
      <w:r w:rsidR="00680BAD">
        <w:rPr>
          <w:rFonts w:ascii="Times New Roman" w:hAnsi="Times New Roman" w:cs="Times New Roman"/>
          <w:color w:val="000000" w:themeColor="text1"/>
          <w:lang w:val="en-CA"/>
        </w:rPr>
        <w:t xml:space="preserve"> </w:t>
      </w:r>
      <w:r w:rsidRPr="009B3E2C">
        <w:rPr>
          <w:rFonts w:ascii="Times New Roman" w:hAnsi="Times New Roman" w:cs="Times New Roman"/>
          <w:color w:val="000000" w:themeColor="text1"/>
          <w:lang w:val="en-CA"/>
        </w:rPr>
        <w:t>integrating our newly created dataset with the existing one from Goodwin et al., enhance</w:t>
      </w:r>
      <w:r w:rsidR="00680BAD">
        <w:rPr>
          <w:rFonts w:ascii="Times New Roman" w:hAnsi="Times New Roman" w:cs="Times New Roman"/>
          <w:color w:val="000000" w:themeColor="text1"/>
          <w:lang w:val="en-CA"/>
        </w:rPr>
        <w:t xml:space="preserve">s our model’s </w:t>
      </w:r>
      <w:r w:rsidRPr="009B3E2C">
        <w:rPr>
          <w:rFonts w:ascii="Times New Roman" w:hAnsi="Times New Roman" w:cs="Times New Roman"/>
          <w:color w:val="000000" w:themeColor="text1"/>
          <w:lang w:val="en-CA"/>
        </w:rPr>
        <w:t>accuracy in species identification, broaden its understanding of morphological variations within species, and improve its overall performance in classifying a wider range of mosquito species including ones found in Alberta</w:t>
      </w:r>
      <w:r w:rsidR="00680BAD">
        <w:rPr>
          <w:rFonts w:ascii="Times New Roman" w:hAnsi="Times New Roman" w:cs="Times New Roman"/>
          <w:color w:val="000000" w:themeColor="text1"/>
          <w:lang w:val="en-CA"/>
        </w:rPr>
        <w:t xml:space="preserve"> (23)</w:t>
      </w:r>
      <w:r w:rsidRPr="009B3E2C">
        <w:rPr>
          <w:rFonts w:ascii="Times New Roman" w:hAnsi="Times New Roman" w:cs="Times New Roman"/>
          <w:color w:val="000000" w:themeColor="text1"/>
          <w:lang w:val="en-CA"/>
        </w:rPr>
        <w:t>.</w:t>
      </w:r>
      <w:r w:rsidR="00680BAD">
        <w:rPr>
          <w:rFonts w:ascii="Times New Roman" w:hAnsi="Times New Roman" w:cs="Times New Roman"/>
          <w:color w:val="000000" w:themeColor="text1"/>
          <w:lang w:val="en-CA"/>
        </w:rPr>
        <w:t xml:space="preserve"> </w:t>
      </w:r>
      <w:r w:rsidR="00680BAD" w:rsidRPr="00680BAD">
        <w:rPr>
          <w:rFonts w:ascii="Times New Roman" w:hAnsi="Times New Roman" w:cs="Times New Roman"/>
          <w:color w:val="000000" w:themeColor="text1"/>
        </w:rPr>
        <w:t>Furthermore, studies using CNNs indicate that transfer learning, as applied in our model, carries a risk of overfitting when working with smaller datasets</w:t>
      </w:r>
      <w:r w:rsidR="00680BAD">
        <w:rPr>
          <w:rFonts w:ascii="Times New Roman" w:hAnsi="Times New Roman" w:cs="Times New Roman"/>
          <w:color w:val="000000" w:themeColor="text1"/>
        </w:rPr>
        <w:t xml:space="preserve"> meaning having a sufficiently large dataset is important </w:t>
      </w:r>
      <w:r w:rsidR="00680BAD" w:rsidRPr="00680BAD">
        <w:rPr>
          <w:rFonts w:ascii="Times New Roman" w:hAnsi="Times New Roman" w:cs="Times New Roman"/>
          <w:color w:val="000000" w:themeColor="text1"/>
        </w:rPr>
        <w:t>(25, 26).</w:t>
      </w:r>
      <w:r w:rsidR="00680BAD">
        <w:rPr>
          <w:rFonts w:ascii="Times New Roman" w:hAnsi="Times New Roman" w:cs="Times New Roman"/>
          <w:color w:val="000000" w:themeColor="text1"/>
        </w:rPr>
        <w:t xml:space="preserve"> </w:t>
      </w:r>
      <w:r w:rsidR="0046696B" w:rsidRPr="009B3E2C">
        <w:rPr>
          <w:rFonts w:ascii="Times New Roman" w:hAnsi="Times New Roman" w:cs="Times New Roman"/>
          <w:color w:val="000000" w:themeColor="text1"/>
          <w:lang w:val="en-CA"/>
        </w:rPr>
        <w:t>Table</w:t>
      </w:r>
      <w:r w:rsidR="0046696B">
        <w:rPr>
          <w:rFonts w:ascii="Times New Roman" w:hAnsi="Times New Roman" w:cs="Times New Roman"/>
          <w:color w:val="000000" w:themeColor="text1"/>
          <w:lang w:val="en-CA"/>
        </w:rPr>
        <w:t>s 2 and 3 provide</w:t>
      </w:r>
      <w:r w:rsidR="00C441C0">
        <w:rPr>
          <w:rFonts w:ascii="Times New Roman" w:hAnsi="Times New Roman" w:cs="Times New Roman"/>
          <w:color w:val="000000" w:themeColor="text1"/>
          <w:lang w:val="en-CA"/>
        </w:rPr>
        <w:t xml:space="preserve"> a </w:t>
      </w:r>
      <w:r w:rsidR="0046696B" w:rsidRPr="009B3E2C">
        <w:rPr>
          <w:rFonts w:ascii="Times New Roman" w:hAnsi="Times New Roman" w:cs="Times New Roman"/>
          <w:color w:val="000000" w:themeColor="text1"/>
          <w:lang w:val="en-CA"/>
        </w:rPr>
        <w:t xml:space="preserve">breakdown of the number of images by genera and species </w:t>
      </w:r>
      <w:r w:rsidR="00C441C0">
        <w:rPr>
          <w:rFonts w:ascii="Times New Roman" w:hAnsi="Times New Roman" w:cs="Times New Roman"/>
          <w:color w:val="000000" w:themeColor="text1"/>
          <w:lang w:val="en-CA"/>
        </w:rPr>
        <w:t>within the combined image dataset.</w:t>
      </w:r>
    </w:p>
    <w:p w14:paraId="56E78114" w14:textId="065CE046" w:rsidR="00CE2EEF" w:rsidRPr="00034D7E" w:rsidRDefault="00CE2EEF" w:rsidP="00034D7E">
      <w:pPr>
        <w:pStyle w:val="Heading2"/>
        <w:spacing w:line="480" w:lineRule="auto"/>
        <w:rPr>
          <w:rFonts w:cs="Times New Roman"/>
          <w:lang w:val="en-CA"/>
        </w:rPr>
      </w:pPr>
      <w:bookmarkStart w:id="30" w:name="_Toc161977234"/>
      <w:r w:rsidRPr="00034D7E">
        <w:rPr>
          <w:rFonts w:cs="Times New Roman"/>
          <w:lang w:val="en-CA"/>
        </w:rPr>
        <w:t xml:space="preserve">3.2) </w:t>
      </w:r>
      <w:r w:rsidR="00E3235D" w:rsidRPr="00034D7E">
        <w:rPr>
          <w:rFonts w:cs="Times New Roman"/>
          <w:lang w:val="en-CA"/>
        </w:rPr>
        <w:t>Model Architecture</w:t>
      </w:r>
      <w:bookmarkEnd w:id="30"/>
    </w:p>
    <w:p w14:paraId="290D0D7B" w14:textId="72BD2162" w:rsidR="00306BB7" w:rsidRDefault="00FF0313" w:rsidP="00380F8A">
      <w:pPr>
        <w:spacing w:line="480" w:lineRule="auto"/>
        <w:ind w:firstLine="720"/>
        <w:rPr>
          <w:rFonts w:ascii="Times New Roman" w:hAnsi="Times New Roman" w:cs="Times New Roman"/>
          <w:lang w:val="en-CA"/>
        </w:rPr>
      </w:pPr>
      <w:r>
        <w:rPr>
          <w:rFonts w:ascii="Times New Roman" w:hAnsi="Times New Roman" w:cs="Times New Roman"/>
          <w:lang w:val="en-CA"/>
        </w:rPr>
        <w:t xml:space="preserve">For the </w:t>
      </w:r>
      <w:r w:rsidR="00751DCA">
        <w:rPr>
          <w:rFonts w:ascii="Times New Roman" w:hAnsi="Times New Roman" w:cs="Times New Roman"/>
          <w:lang w:val="en-CA"/>
        </w:rPr>
        <w:t>b</w:t>
      </w:r>
      <w:r w:rsidR="0076081D">
        <w:rPr>
          <w:rFonts w:ascii="Times New Roman" w:hAnsi="Times New Roman" w:cs="Times New Roman"/>
          <w:lang w:val="en-CA"/>
        </w:rPr>
        <w:t>as</w:t>
      </w:r>
      <w:r>
        <w:rPr>
          <w:rFonts w:ascii="Times New Roman" w:hAnsi="Times New Roman" w:cs="Times New Roman"/>
          <w:lang w:val="en-CA"/>
        </w:rPr>
        <w:t>is</w:t>
      </w:r>
      <w:r w:rsidR="00751DCA">
        <w:rPr>
          <w:rFonts w:ascii="Times New Roman" w:hAnsi="Times New Roman" w:cs="Times New Roman"/>
          <w:lang w:val="en-CA"/>
        </w:rPr>
        <w:t xml:space="preserve"> </w:t>
      </w:r>
      <w:r>
        <w:rPr>
          <w:rFonts w:ascii="Times New Roman" w:hAnsi="Times New Roman" w:cs="Times New Roman"/>
          <w:lang w:val="en-CA"/>
        </w:rPr>
        <w:t>of</w:t>
      </w:r>
      <w:r w:rsidR="00751DCA">
        <w:rPr>
          <w:rFonts w:ascii="Times New Roman" w:hAnsi="Times New Roman" w:cs="Times New Roman"/>
          <w:lang w:val="en-CA"/>
        </w:rPr>
        <w:t xml:space="preserve"> our </w:t>
      </w:r>
      <w:r w:rsidR="00034D7E" w:rsidRPr="00034D7E">
        <w:rPr>
          <w:rFonts w:ascii="Times New Roman" w:hAnsi="Times New Roman" w:cs="Times New Roman"/>
          <w:lang w:val="en-CA"/>
        </w:rPr>
        <w:t xml:space="preserve">mosquito species identification </w:t>
      </w:r>
      <w:r w:rsidR="00751DCA">
        <w:rPr>
          <w:rFonts w:ascii="Times New Roman" w:hAnsi="Times New Roman" w:cs="Times New Roman"/>
          <w:lang w:val="en-CA"/>
        </w:rPr>
        <w:t>model</w:t>
      </w:r>
      <w:r>
        <w:rPr>
          <w:rFonts w:ascii="Times New Roman" w:hAnsi="Times New Roman" w:cs="Times New Roman"/>
          <w:lang w:val="en-CA"/>
        </w:rPr>
        <w:t xml:space="preserve">, we opted to use </w:t>
      </w:r>
      <w:r w:rsidR="00876357">
        <w:rPr>
          <w:rFonts w:ascii="Times New Roman" w:hAnsi="Times New Roman" w:cs="Times New Roman"/>
          <w:lang w:val="en-CA"/>
        </w:rPr>
        <w:t xml:space="preserve">a </w:t>
      </w:r>
      <w:r w:rsidR="00876357" w:rsidRPr="00876357">
        <w:rPr>
          <w:rFonts w:ascii="Times New Roman" w:hAnsi="Times New Roman" w:cs="Times New Roman"/>
        </w:rPr>
        <w:t>Residual Network</w:t>
      </w:r>
      <w:r w:rsidR="00876357">
        <w:rPr>
          <w:rFonts w:ascii="Times New Roman" w:hAnsi="Times New Roman" w:cs="Times New Roman"/>
        </w:rPr>
        <w:t xml:space="preserve"> (Res-Net) </w:t>
      </w:r>
      <w:r w:rsidR="00876357" w:rsidRPr="00876357">
        <w:rPr>
          <w:rFonts w:ascii="Times New Roman" w:hAnsi="Times New Roman" w:cs="Times New Roman"/>
        </w:rPr>
        <w:t>architecture</w:t>
      </w:r>
      <w:r w:rsidR="00876357">
        <w:rPr>
          <w:rFonts w:ascii="Times New Roman" w:hAnsi="Times New Roman" w:cs="Times New Roman"/>
        </w:rPr>
        <w:t xml:space="preserve"> </w:t>
      </w:r>
      <w:r w:rsidR="0058253E">
        <w:rPr>
          <w:rFonts w:ascii="Times New Roman" w:hAnsi="Times New Roman" w:cs="Times New Roman"/>
          <w:lang w:val="en-CA"/>
        </w:rPr>
        <w:t>(27)</w:t>
      </w:r>
      <w:r w:rsidR="00034D7E" w:rsidRPr="00034D7E">
        <w:rPr>
          <w:rFonts w:ascii="Times New Roman" w:hAnsi="Times New Roman" w:cs="Times New Roman"/>
          <w:lang w:val="en-CA"/>
        </w:rPr>
        <w:t xml:space="preserve">. </w:t>
      </w:r>
      <w:r w:rsidR="008A446A">
        <w:rPr>
          <w:rFonts w:ascii="Times New Roman" w:hAnsi="Times New Roman" w:cs="Times New Roman"/>
          <w:lang w:val="en-CA"/>
        </w:rPr>
        <w:t xml:space="preserve">Specifically, we </w:t>
      </w:r>
      <w:r w:rsidR="004C0777">
        <w:rPr>
          <w:rFonts w:ascii="Times New Roman" w:hAnsi="Times New Roman" w:cs="Times New Roman"/>
          <w:lang w:val="en-CA"/>
        </w:rPr>
        <w:t>selected the</w:t>
      </w:r>
      <w:r w:rsidR="003853E2">
        <w:rPr>
          <w:rFonts w:ascii="Times New Roman" w:hAnsi="Times New Roman" w:cs="Times New Roman"/>
          <w:lang w:val="en-CA"/>
        </w:rPr>
        <w:t xml:space="preserve"> </w:t>
      </w:r>
      <w:r w:rsidR="00A57CA4" w:rsidRPr="00A57CA4">
        <w:rPr>
          <w:rFonts w:ascii="Times New Roman" w:hAnsi="Times New Roman" w:cs="Times New Roman"/>
          <w:lang w:val="en-CA"/>
        </w:rPr>
        <w:t>ResNet-50 variant</w:t>
      </w:r>
      <w:r w:rsidR="003853E2">
        <w:rPr>
          <w:rFonts w:ascii="Times New Roman" w:hAnsi="Times New Roman" w:cs="Times New Roman"/>
          <w:lang w:val="en-CA"/>
        </w:rPr>
        <w:t xml:space="preserve"> </w:t>
      </w:r>
      <w:r w:rsidR="004C0777">
        <w:rPr>
          <w:rFonts w:ascii="Times New Roman" w:hAnsi="Times New Roman" w:cs="Times New Roman"/>
          <w:lang w:val="en-CA"/>
        </w:rPr>
        <w:t xml:space="preserve">which </w:t>
      </w:r>
      <w:r w:rsidR="00A57CA4" w:rsidRPr="00A57CA4">
        <w:rPr>
          <w:rFonts w:ascii="Times New Roman" w:hAnsi="Times New Roman" w:cs="Times New Roman"/>
          <w:lang w:val="en-CA"/>
        </w:rPr>
        <w:t>consists of 50 layers, including convolutional layers, batch normalization layers, and activation functions</w:t>
      </w:r>
      <w:r w:rsidR="00C32C57">
        <w:rPr>
          <w:rFonts w:ascii="Times New Roman" w:hAnsi="Times New Roman" w:cs="Times New Roman"/>
          <w:lang w:val="en-CA"/>
        </w:rPr>
        <w:t xml:space="preserve"> (27). </w:t>
      </w:r>
      <w:bookmarkStart w:id="31" w:name="_Hlk161485440"/>
      <w:r w:rsidR="000A4BD2">
        <w:rPr>
          <w:rFonts w:ascii="Times New Roman" w:hAnsi="Times New Roman" w:cs="Times New Roman"/>
        </w:rPr>
        <w:t>Res</w:t>
      </w:r>
      <w:r w:rsidR="000A4BD2">
        <w:rPr>
          <w:rFonts w:ascii="Times New Roman" w:hAnsi="Times New Roman" w:cs="Times New Roman"/>
          <w:lang w:val="en-CA"/>
        </w:rPr>
        <w:t>Ne</w:t>
      </w:r>
      <w:r w:rsidR="0019352D">
        <w:rPr>
          <w:rFonts w:ascii="Times New Roman" w:hAnsi="Times New Roman" w:cs="Times New Roman"/>
          <w:lang w:val="en-CA"/>
        </w:rPr>
        <w:t>t</w:t>
      </w:r>
      <w:r w:rsidR="00EC7895">
        <w:rPr>
          <w:rFonts w:ascii="Times New Roman" w:hAnsi="Times New Roman" w:cs="Times New Roman"/>
          <w:lang w:val="en-CA"/>
        </w:rPr>
        <w:t>-50 was specifically chosen mainly due to its computational efficiency while</w:t>
      </w:r>
      <w:r w:rsidR="004372AA">
        <w:rPr>
          <w:rFonts w:ascii="Times New Roman" w:hAnsi="Times New Roman" w:cs="Times New Roman"/>
          <w:lang w:val="en-CA"/>
        </w:rPr>
        <w:t xml:space="preserve"> </w:t>
      </w:r>
      <w:r w:rsidR="00EC7895">
        <w:rPr>
          <w:rFonts w:ascii="Times New Roman" w:hAnsi="Times New Roman" w:cs="Times New Roman"/>
          <w:lang w:val="en-CA"/>
        </w:rPr>
        <w:t xml:space="preserve">having </w:t>
      </w:r>
      <w:r w:rsidR="00034D7E" w:rsidRPr="00034D7E">
        <w:rPr>
          <w:rFonts w:ascii="Times New Roman" w:hAnsi="Times New Roman" w:cs="Times New Roman"/>
          <w:lang w:val="en-CA"/>
        </w:rPr>
        <w:t>excellent performance in various image classification tasks</w:t>
      </w:r>
      <w:r w:rsidR="00EC7895">
        <w:rPr>
          <w:rFonts w:ascii="Times New Roman" w:hAnsi="Times New Roman" w:cs="Times New Roman"/>
          <w:color w:val="000000" w:themeColor="text1"/>
        </w:rPr>
        <w:t xml:space="preserve"> </w:t>
      </w:r>
      <w:r w:rsidR="00A41BA6">
        <w:rPr>
          <w:rFonts w:ascii="Times New Roman" w:hAnsi="Times New Roman" w:cs="Times New Roman"/>
          <w:color w:val="000000" w:themeColor="text1"/>
        </w:rPr>
        <w:t>(</w:t>
      </w:r>
      <w:r w:rsidR="00AD70CE">
        <w:rPr>
          <w:rFonts w:ascii="Times New Roman" w:hAnsi="Times New Roman" w:cs="Times New Roman"/>
          <w:lang w:val="en-CA"/>
        </w:rPr>
        <w:t>27</w:t>
      </w:r>
      <w:r w:rsidR="00965C9F">
        <w:rPr>
          <w:rFonts w:ascii="Times New Roman" w:hAnsi="Times New Roman" w:cs="Times New Roman"/>
          <w:lang w:val="en-CA"/>
        </w:rPr>
        <w:t>,28</w:t>
      </w:r>
      <w:r w:rsidR="00034D7E" w:rsidRPr="00034D7E">
        <w:rPr>
          <w:rFonts w:ascii="Times New Roman" w:hAnsi="Times New Roman" w:cs="Times New Roman"/>
          <w:lang w:val="en-CA"/>
        </w:rPr>
        <w:t xml:space="preserve">). </w:t>
      </w:r>
      <w:bookmarkEnd w:id="31"/>
      <w:r w:rsidR="00A41BA6" w:rsidRPr="00A41BA6">
        <w:rPr>
          <w:rFonts w:ascii="Times New Roman" w:hAnsi="Times New Roman" w:cs="Times New Roman"/>
          <w:lang w:val="en-CA"/>
        </w:rPr>
        <w:t>While Park et al. did observe VGG-16 having greater accuracy compared to ResNet-50 for mosquito species classification, this difference</w:t>
      </w:r>
      <w:r w:rsidR="00A41BA6">
        <w:rPr>
          <w:rFonts w:ascii="Times New Roman" w:hAnsi="Times New Roman" w:cs="Times New Roman"/>
          <w:lang w:val="en-CA"/>
        </w:rPr>
        <w:t xml:space="preserve"> was minimal being only 0.33% (</w:t>
      </w:r>
      <w:r w:rsidR="00306BB7">
        <w:rPr>
          <w:rFonts w:ascii="Times New Roman" w:hAnsi="Times New Roman" w:cs="Times New Roman"/>
          <w:lang w:val="en-CA"/>
        </w:rPr>
        <w:t>22)</w:t>
      </w:r>
      <w:r w:rsidR="00A41BA6" w:rsidRPr="00A41BA6">
        <w:rPr>
          <w:rFonts w:ascii="Times New Roman" w:hAnsi="Times New Roman" w:cs="Times New Roman"/>
          <w:lang w:val="en-CA"/>
        </w:rPr>
        <w:t>. VGG-16</w:t>
      </w:r>
      <w:r w:rsidR="00306BB7">
        <w:rPr>
          <w:rFonts w:ascii="Times New Roman" w:hAnsi="Times New Roman" w:cs="Times New Roman"/>
          <w:lang w:val="en-CA"/>
        </w:rPr>
        <w:t xml:space="preserve"> was, however,</w:t>
      </w:r>
      <w:r w:rsidR="00A41BA6" w:rsidRPr="00A41BA6">
        <w:rPr>
          <w:rFonts w:ascii="Times New Roman" w:hAnsi="Times New Roman" w:cs="Times New Roman"/>
          <w:lang w:val="en-CA"/>
        </w:rPr>
        <w:t xml:space="preserve"> more computationally intensive due to its deeper architecture and larger number of parameters and this finding aligns with the comprehensive analysis of CNN architectures conducted by </w:t>
      </w:r>
      <w:proofErr w:type="spellStart"/>
      <w:r w:rsidR="00A41BA6" w:rsidRPr="00A41BA6">
        <w:rPr>
          <w:rFonts w:ascii="Times New Roman" w:hAnsi="Times New Roman" w:cs="Times New Roman"/>
          <w:lang w:val="en-CA"/>
        </w:rPr>
        <w:t>Canziani</w:t>
      </w:r>
      <w:proofErr w:type="spellEnd"/>
      <w:r w:rsidR="00A41BA6" w:rsidRPr="00A41BA6">
        <w:rPr>
          <w:rFonts w:ascii="Times New Roman" w:hAnsi="Times New Roman" w:cs="Times New Roman"/>
          <w:lang w:val="en-CA"/>
        </w:rPr>
        <w:t xml:space="preserve"> et al.</w:t>
      </w:r>
      <w:r w:rsidR="00306BB7">
        <w:rPr>
          <w:rFonts w:ascii="Times New Roman" w:hAnsi="Times New Roman" w:cs="Times New Roman"/>
          <w:lang w:val="en-CA"/>
        </w:rPr>
        <w:t xml:space="preserve"> (22,28). </w:t>
      </w:r>
      <w:r w:rsidR="00A41BA6" w:rsidRPr="00A41BA6">
        <w:rPr>
          <w:rFonts w:ascii="Times New Roman" w:hAnsi="Times New Roman" w:cs="Times New Roman"/>
          <w:lang w:val="en-CA"/>
        </w:rPr>
        <w:t>Th</w:t>
      </w:r>
      <w:r w:rsidR="00306BB7">
        <w:rPr>
          <w:rFonts w:ascii="Times New Roman" w:hAnsi="Times New Roman" w:cs="Times New Roman"/>
          <w:lang w:val="en-CA"/>
        </w:rPr>
        <w:t>is study</w:t>
      </w:r>
      <w:r w:rsidR="00A41BA6" w:rsidRPr="00A41BA6">
        <w:rPr>
          <w:rFonts w:ascii="Times New Roman" w:hAnsi="Times New Roman" w:cs="Times New Roman"/>
          <w:lang w:val="en-CA"/>
        </w:rPr>
        <w:t xml:space="preserve"> found that </w:t>
      </w:r>
      <w:proofErr w:type="spellStart"/>
      <w:r w:rsidR="00A41BA6" w:rsidRPr="00A41BA6">
        <w:rPr>
          <w:rFonts w:ascii="Times New Roman" w:hAnsi="Times New Roman" w:cs="Times New Roman"/>
          <w:lang w:val="en-CA"/>
        </w:rPr>
        <w:t>ResNet</w:t>
      </w:r>
      <w:proofErr w:type="spellEnd"/>
      <w:r w:rsidR="00A41BA6" w:rsidRPr="00A41BA6">
        <w:rPr>
          <w:rFonts w:ascii="Times New Roman" w:hAnsi="Times New Roman" w:cs="Times New Roman"/>
          <w:lang w:val="en-CA"/>
        </w:rPr>
        <w:t xml:space="preserve"> models consistently outperformed other architectures in terms of accuracy for image classification while requiring significantly fewer computational resources</w:t>
      </w:r>
      <w:r w:rsidR="00306BB7">
        <w:rPr>
          <w:rFonts w:ascii="Times New Roman" w:hAnsi="Times New Roman" w:cs="Times New Roman"/>
          <w:lang w:val="en-CA"/>
        </w:rPr>
        <w:t xml:space="preserve"> (28)</w:t>
      </w:r>
      <w:r w:rsidR="00A41BA6" w:rsidRPr="00A41BA6">
        <w:rPr>
          <w:rFonts w:ascii="Times New Roman" w:hAnsi="Times New Roman" w:cs="Times New Roman"/>
          <w:lang w:val="en-CA"/>
        </w:rPr>
        <w:t xml:space="preserve">. </w:t>
      </w:r>
      <w:bookmarkStart w:id="32" w:name="_Hlk161487697"/>
      <w:r w:rsidR="00A41BA6" w:rsidRPr="00A41BA6">
        <w:rPr>
          <w:rFonts w:ascii="Times New Roman" w:hAnsi="Times New Roman" w:cs="Times New Roman"/>
          <w:lang w:val="en-CA"/>
        </w:rPr>
        <w:t xml:space="preserve">Among the </w:t>
      </w:r>
      <w:proofErr w:type="spellStart"/>
      <w:r w:rsidR="00A41BA6" w:rsidRPr="00A41BA6">
        <w:rPr>
          <w:rFonts w:ascii="Times New Roman" w:hAnsi="Times New Roman" w:cs="Times New Roman"/>
          <w:lang w:val="en-CA"/>
        </w:rPr>
        <w:t>ResNet</w:t>
      </w:r>
      <w:proofErr w:type="spellEnd"/>
      <w:r w:rsidR="00A41BA6" w:rsidRPr="00A41BA6">
        <w:rPr>
          <w:rFonts w:ascii="Times New Roman" w:hAnsi="Times New Roman" w:cs="Times New Roman"/>
          <w:lang w:val="en-CA"/>
        </w:rPr>
        <w:t xml:space="preserve"> variants, deeper models such as ResNet-152 and ResNet-101 </w:t>
      </w:r>
      <w:r w:rsidR="00A41BA6" w:rsidRPr="00A41BA6">
        <w:rPr>
          <w:rFonts w:ascii="Times New Roman" w:hAnsi="Times New Roman" w:cs="Times New Roman"/>
          <w:lang w:val="en-CA"/>
        </w:rPr>
        <w:lastRenderedPageBreak/>
        <w:t xml:space="preserve">achieved </w:t>
      </w:r>
      <w:r w:rsidR="00B17417">
        <w:rPr>
          <w:rFonts w:ascii="Times New Roman" w:hAnsi="Times New Roman" w:cs="Times New Roman"/>
          <w:lang w:val="en-CA"/>
        </w:rPr>
        <w:t xml:space="preserve">only a slightly </w:t>
      </w:r>
      <w:r w:rsidR="00A41BA6" w:rsidRPr="00A41BA6">
        <w:rPr>
          <w:rFonts w:ascii="Times New Roman" w:hAnsi="Times New Roman" w:cs="Times New Roman"/>
          <w:lang w:val="en-CA"/>
        </w:rPr>
        <w:t>higher accuracy than ResNet-50</w:t>
      </w:r>
      <w:r w:rsidR="00306BB7">
        <w:rPr>
          <w:rFonts w:ascii="Times New Roman" w:hAnsi="Times New Roman" w:cs="Times New Roman"/>
          <w:lang w:val="en-CA"/>
        </w:rPr>
        <w:t xml:space="preserve"> (28)</w:t>
      </w:r>
      <w:r w:rsidR="00A41BA6" w:rsidRPr="00A41BA6">
        <w:rPr>
          <w:rFonts w:ascii="Times New Roman" w:hAnsi="Times New Roman" w:cs="Times New Roman"/>
          <w:lang w:val="en-CA"/>
        </w:rPr>
        <w:t xml:space="preserve">. </w:t>
      </w:r>
      <w:bookmarkEnd w:id="32"/>
      <w:r w:rsidR="00A41BA6" w:rsidRPr="00A41BA6">
        <w:rPr>
          <w:rFonts w:ascii="Times New Roman" w:hAnsi="Times New Roman" w:cs="Times New Roman"/>
          <w:lang w:val="en-CA"/>
        </w:rPr>
        <w:t>However, this increased accuracy</w:t>
      </w:r>
      <w:r w:rsidR="00E362D2">
        <w:rPr>
          <w:rFonts w:ascii="Times New Roman" w:hAnsi="Times New Roman" w:cs="Times New Roman"/>
          <w:lang w:val="en-CA"/>
        </w:rPr>
        <w:t xml:space="preserve"> resulted in notably </w:t>
      </w:r>
      <w:r w:rsidR="00A41BA6" w:rsidRPr="00A41BA6">
        <w:rPr>
          <w:rFonts w:ascii="Times New Roman" w:hAnsi="Times New Roman" w:cs="Times New Roman"/>
          <w:lang w:val="en-CA"/>
        </w:rPr>
        <w:t>higher computational requirements and longe</w:t>
      </w:r>
      <w:r w:rsidR="008B5CB2">
        <w:rPr>
          <w:rFonts w:ascii="Times New Roman" w:hAnsi="Times New Roman" w:cs="Times New Roman"/>
          <w:lang w:val="en-CA"/>
        </w:rPr>
        <w:t>r run</w:t>
      </w:r>
      <w:r w:rsidR="00A41BA6" w:rsidRPr="00A41BA6">
        <w:rPr>
          <w:rFonts w:ascii="Times New Roman" w:hAnsi="Times New Roman" w:cs="Times New Roman"/>
          <w:lang w:val="en-CA"/>
        </w:rPr>
        <w:t>times</w:t>
      </w:r>
      <w:r w:rsidR="00E362D2">
        <w:rPr>
          <w:rFonts w:ascii="Times New Roman" w:hAnsi="Times New Roman" w:cs="Times New Roman"/>
          <w:lang w:val="en-CA"/>
        </w:rPr>
        <w:t xml:space="preserve"> (28)</w:t>
      </w:r>
      <w:r w:rsidR="00A41BA6" w:rsidRPr="00A41BA6">
        <w:rPr>
          <w:rFonts w:ascii="Times New Roman" w:hAnsi="Times New Roman" w:cs="Times New Roman"/>
          <w:lang w:val="en-CA"/>
        </w:rPr>
        <w:t xml:space="preserve">. </w:t>
      </w:r>
      <w:r w:rsidR="00E362D2">
        <w:rPr>
          <w:rFonts w:ascii="Times New Roman" w:hAnsi="Times New Roman" w:cs="Times New Roman"/>
          <w:lang w:val="en-CA"/>
        </w:rPr>
        <w:t xml:space="preserve">With these factors considered, </w:t>
      </w:r>
      <w:r w:rsidR="00A41BA6" w:rsidRPr="00A41BA6">
        <w:rPr>
          <w:rFonts w:ascii="Times New Roman" w:hAnsi="Times New Roman" w:cs="Times New Roman"/>
          <w:lang w:val="en-CA"/>
        </w:rPr>
        <w:t xml:space="preserve">ResNet-50 </w:t>
      </w:r>
      <w:r w:rsidR="00B17417">
        <w:rPr>
          <w:rFonts w:ascii="Times New Roman" w:hAnsi="Times New Roman" w:cs="Times New Roman"/>
          <w:lang w:val="en-CA"/>
        </w:rPr>
        <w:t>was selected as the optimal</w:t>
      </w:r>
      <w:r w:rsidR="001D0078">
        <w:rPr>
          <w:rFonts w:ascii="Times New Roman" w:hAnsi="Times New Roman" w:cs="Times New Roman"/>
          <w:lang w:val="en-CA"/>
        </w:rPr>
        <w:t xml:space="preserve"> choice</w:t>
      </w:r>
      <w:r w:rsidR="00E362D2">
        <w:rPr>
          <w:rFonts w:ascii="Times New Roman" w:hAnsi="Times New Roman" w:cs="Times New Roman"/>
          <w:lang w:val="en-CA"/>
        </w:rPr>
        <w:t xml:space="preserve"> (28)</w:t>
      </w:r>
      <w:r w:rsidR="001D0078">
        <w:rPr>
          <w:rFonts w:ascii="Times New Roman" w:hAnsi="Times New Roman" w:cs="Times New Roman"/>
          <w:lang w:val="en-CA"/>
        </w:rPr>
        <w:t>.</w:t>
      </w:r>
    </w:p>
    <w:p w14:paraId="2FFF037F" w14:textId="0A177B04" w:rsidR="00CE2EEF" w:rsidRPr="00CA34F9" w:rsidRDefault="00A41BA6" w:rsidP="00CA34F9">
      <w:pPr>
        <w:spacing w:line="480" w:lineRule="auto"/>
        <w:ind w:firstLine="720"/>
        <w:rPr>
          <w:rFonts w:ascii="Times New Roman" w:hAnsi="Times New Roman" w:cs="Times New Roman"/>
        </w:rPr>
      </w:pPr>
      <w:r w:rsidRPr="00A41BA6">
        <w:rPr>
          <w:rFonts w:ascii="Times New Roman" w:hAnsi="Times New Roman" w:cs="Times New Roman"/>
          <w:lang w:val="en-CA"/>
        </w:rPr>
        <w:t xml:space="preserve"> </w:t>
      </w:r>
      <w:r w:rsidR="00034D7E" w:rsidRPr="00034D7E">
        <w:rPr>
          <w:rFonts w:ascii="Times New Roman" w:hAnsi="Times New Roman" w:cs="Times New Roman"/>
          <w:lang w:val="en-CA"/>
        </w:rPr>
        <w:t xml:space="preserve">The </w:t>
      </w:r>
      <w:r w:rsidR="00E362D2">
        <w:rPr>
          <w:rFonts w:ascii="Times New Roman" w:hAnsi="Times New Roman" w:cs="Times New Roman"/>
          <w:lang w:val="en-CA"/>
        </w:rPr>
        <w:t xml:space="preserve">ResNet-50 </w:t>
      </w:r>
      <w:r w:rsidR="00034D7E" w:rsidRPr="00034D7E">
        <w:rPr>
          <w:rFonts w:ascii="Times New Roman" w:hAnsi="Times New Roman" w:cs="Times New Roman"/>
          <w:lang w:val="en-CA"/>
        </w:rPr>
        <w:t xml:space="preserve">model was initialized with pre-trained weights from the </w:t>
      </w:r>
      <w:bookmarkStart w:id="33" w:name="_Hlk161484092"/>
      <w:r w:rsidR="00034D7E" w:rsidRPr="00034D7E">
        <w:rPr>
          <w:rFonts w:ascii="Times New Roman" w:hAnsi="Times New Roman" w:cs="Times New Roman"/>
          <w:lang w:val="en-CA"/>
        </w:rPr>
        <w:t>ImageNet</w:t>
      </w:r>
      <w:r w:rsidR="00D702B6">
        <w:rPr>
          <w:rFonts w:ascii="Times New Roman" w:hAnsi="Times New Roman" w:cs="Times New Roman"/>
          <w:lang w:val="en-CA"/>
        </w:rPr>
        <w:t>-1K</w:t>
      </w:r>
      <w:r w:rsidR="00034D7E" w:rsidRPr="00034D7E">
        <w:rPr>
          <w:rFonts w:ascii="Times New Roman" w:hAnsi="Times New Roman" w:cs="Times New Roman"/>
          <w:lang w:val="en-CA"/>
        </w:rPr>
        <w:t xml:space="preserve"> </w:t>
      </w:r>
      <w:r w:rsidR="00680BAD">
        <w:rPr>
          <w:rFonts w:ascii="Times New Roman" w:hAnsi="Times New Roman" w:cs="Times New Roman"/>
          <w:lang w:val="en-CA"/>
        </w:rPr>
        <w:t xml:space="preserve">image </w:t>
      </w:r>
      <w:r w:rsidR="00034D7E" w:rsidRPr="00034D7E">
        <w:rPr>
          <w:rFonts w:ascii="Times New Roman" w:hAnsi="Times New Roman" w:cs="Times New Roman"/>
          <w:lang w:val="en-CA"/>
        </w:rPr>
        <w:t>dataset</w:t>
      </w:r>
      <w:bookmarkEnd w:id="33"/>
      <w:r w:rsidR="00034D7E" w:rsidRPr="00034D7E">
        <w:rPr>
          <w:rFonts w:ascii="Times New Roman" w:hAnsi="Times New Roman" w:cs="Times New Roman"/>
          <w:lang w:val="en-CA"/>
        </w:rPr>
        <w:t>, a technique known as transfer learning (</w:t>
      </w:r>
      <w:r w:rsidR="00D42E02">
        <w:rPr>
          <w:rFonts w:ascii="Times New Roman" w:hAnsi="Times New Roman" w:cs="Times New Roman"/>
          <w:lang w:val="en-CA"/>
        </w:rPr>
        <w:t>27,2</w:t>
      </w:r>
      <w:r w:rsidR="00965C9F">
        <w:rPr>
          <w:rFonts w:ascii="Times New Roman" w:hAnsi="Times New Roman" w:cs="Times New Roman"/>
          <w:lang w:val="en-CA"/>
        </w:rPr>
        <w:t>9</w:t>
      </w:r>
      <w:r w:rsidR="00845757">
        <w:rPr>
          <w:rFonts w:ascii="Times New Roman" w:hAnsi="Times New Roman" w:cs="Times New Roman"/>
          <w:lang w:val="en-CA"/>
        </w:rPr>
        <w:t>,</w:t>
      </w:r>
      <w:r w:rsidR="00965C9F">
        <w:rPr>
          <w:rFonts w:ascii="Times New Roman" w:hAnsi="Times New Roman" w:cs="Times New Roman"/>
          <w:lang w:val="en-CA"/>
        </w:rPr>
        <w:t>30</w:t>
      </w:r>
      <w:r w:rsidR="00034D7E" w:rsidRPr="00034D7E">
        <w:rPr>
          <w:rFonts w:ascii="Times New Roman" w:hAnsi="Times New Roman" w:cs="Times New Roman"/>
          <w:lang w:val="en-CA"/>
        </w:rPr>
        <w:t xml:space="preserve">). Transfer learning </w:t>
      </w:r>
      <w:r w:rsidR="008869AD">
        <w:rPr>
          <w:rFonts w:ascii="Times New Roman" w:hAnsi="Times New Roman" w:cs="Times New Roman"/>
          <w:lang w:val="en-CA"/>
        </w:rPr>
        <w:t xml:space="preserve">uses </w:t>
      </w:r>
      <w:r w:rsidR="00034D7E" w:rsidRPr="00034D7E">
        <w:rPr>
          <w:rFonts w:ascii="Times New Roman" w:hAnsi="Times New Roman" w:cs="Times New Roman"/>
          <w:lang w:val="en-CA"/>
        </w:rPr>
        <w:t xml:space="preserve">the knowledge gained by </w:t>
      </w:r>
      <w:r w:rsidR="008869AD">
        <w:rPr>
          <w:rFonts w:ascii="Times New Roman" w:hAnsi="Times New Roman" w:cs="Times New Roman"/>
          <w:lang w:val="en-CA"/>
        </w:rPr>
        <w:t xml:space="preserve">a given </w:t>
      </w:r>
      <w:r w:rsidR="00034D7E" w:rsidRPr="00034D7E">
        <w:rPr>
          <w:rFonts w:ascii="Times New Roman" w:hAnsi="Times New Roman" w:cs="Times New Roman"/>
          <w:lang w:val="en-CA"/>
        </w:rPr>
        <w:t>model on a large-scale dataset and adapts it to the specific task at hand</w:t>
      </w:r>
      <w:r w:rsidR="008869AD">
        <w:rPr>
          <w:rFonts w:ascii="Times New Roman" w:hAnsi="Times New Roman" w:cs="Times New Roman"/>
          <w:lang w:val="en-CA"/>
        </w:rPr>
        <w:t xml:space="preserve">, in our case mosquito species identification </w:t>
      </w:r>
      <w:r w:rsidR="00845757">
        <w:rPr>
          <w:rFonts w:ascii="Times New Roman" w:hAnsi="Times New Roman" w:cs="Times New Roman"/>
          <w:lang w:val="en-CA"/>
        </w:rPr>
        <w:t>(2</w:t>
      </w:r>
      <w:r w:rsidR="00965C9F">
        <w:rPr>
          <w:rFonts w:ascii="Times New Roman" w:hAnsi="Times New Roman" w:cs="Times New Roman"/>
          <w:lang w:val="en-CA"/>
        </w:rPr>
        <w:t>9</w:t>
      </w:r>
      <w:r w:rsidR="00845757">
        <w:rPr>
          <w:rFonts w:ascii="Times New Roman" w:hAnsi="Times New Roman" w:cs="Times New Roman"/>
          <w:lang w:val="en-CA"/>
        </w:rPr>
        <w:t>)</w:t>
      </w:r>
      <w:r w:rsidR="00034D7E" w:rsidRPr="00034D7E">
        <w:rPr>
          <w:rFonts w:ascii="Times New Roman" w:hAnsi="Times New Roman" w:cs="Times New Roman"/>
          <w:lang w:val="en-CA"/>
        </w:rPr>
        <w:t xml:space="preserve">. By using pre-trained weights, </w:t>
      </w:r>
      <w:r w:rsidR="008869AD">
        <w:rPr>
          <w:rFonts w:ascii="Times New Roman" w:hAnsi="Times New Roman" w:cs="Times New Roman"/>
          <w:lang w:val="en-CA"/>
        </w:rPr>
        <w:t>a</w:t>
      </w:r>
      <w:r w:rsidR="00034D7E" w:rsidRPr="00034D7E">
        <w:rPr>
          <w:rFonts w:ascii="Times New Roman" w:hAnsi="Times New Roman" w:cs="Times New Roman"/>
          <w:lang w:val="en-CA"/>
        </w:rPr>
        <w:t xml:space="preserve"> model can learn more effectively and converge faster, even with a limited amount of domain-specific data</w:t>
      </w:r>
      <w:r w:rsidR="00845757">
        <w:rPr>
          <w:rFonts w:ascii="Times New Roman" w:hAnsi="Times New Roman" w:cs="Times New Roman"/>
          <w:lang w:val="en-CA"/>
        </w:rPr>
        <w:t xml:space="preserve"> (2</w:t>
      </w:r>
      <w:r w:rsidR="00965C9F">
        <w:rPr>
          <w:rFonts w:ascii="Times New Roman" w:hAnsi="Times New Roman" w:cs="Times New Roman"/>
          <w:lang w:val="en-CA"/>
        </w:rPr>
        <w:t>9</w:t>
      </w:r>
      <w:r w:rsidR="00845757">
        <w:rPr>
          <w:rFonts w:ascii="Times New Roman" w:hAnsi="Times New Roman" w:cs="Times New Roman"/>
          <w:lang w:val="en-CA"/>
        </w:rPr>
        <w:t>)</w:t>
      </w:r>
      <w:r w:rsidR="00034D7E" w:rsidRPr="00034D7E">
        <w:rPr>
          <w:rFonts w:ascii="Times New Roman" w:hAnsi="Times New Roman" w:cs="Times New Roman"/>
          <w:lang w:val="en-CA"/>
        </w:rPr>
        <w:t xml:space="preserve">. </w:t>
      </w:r>
      <w:r w:rsidR="00380F8A" w:rsidRPr="00380F8A">
        <w:rPr>
          <w:rFonts w:ascii="Times New Roman" w:hAnsi="Times New Roman" w:cs="Times New Roman"/>
        </w:rPr>
        <w:t xml:space="preserve">The last fully connected layer of the </w:t>
      </w:r>
      <w:r w:rsidR="00380F8A" w:rsidRPr="00CA34F9">
        <w:rPr>
          <w:rFonts w:ascii="Times New Roman" w:hAnsi="Times New Roman" w:cs="Times New Roman"/>
        </w:rPr>
        <w:t>ResNet-50 model was replaced with a new linear layer with its output size dynamically determined based on the number of mosquito species in the image dataset.</w:t>
      </w:r>
    </w:p>
    <w:p w14:paraId="473022F2" w14:textId="77777777" w:rsidR="00CA34F9" w:rsidRPr="00CA34F9" w:rsidRDefault="00CA34F9" w:rsidP="00CA34F9">
      <w:pPr>
        <w:pStyle w:val="Heading2"/>
        <w:spacing w:line="480" w:lineRule="auto"/>
        <w:rPr>
          <w:rFonts w:cs="Times New Roman"/>
          <w:lang w:val="en-CA"/>
        </w:rPr>
      </w:pPr>
      <w:bookmarkStart w:id="34" w:name="_Toc161977235"/>
      <w:r w:rsidRPr="00CA34F9">
        <w:rPr>
          <w:rFonts w:cs="Times New Roman"/>
          <w:lang w:val="en-CA"/>
        </w:rPr>
        <w:t>3.3) Loss Function</w:t>
      </w:r>
      <w:bookmarkEnd w:id="34"/>
    </w:p>
    <w:p w14:paraId="3CFA670C" w14:textId="1817576C" w:rsidR="00CA34F9" w:rsidRPr="00CA34F9" w:rsidRDefault="00CA34F9" w:rsidP="00673F68">
      <w:pPr>
        <w:spacing w:line="480" w:lineRule="auto"/>
        <w:ind w:firstLine="720"/>
        <w:rPr>
          <w:rFonts w:ascii="Times New Roman" w:hAnsi="Times New Roman" w:cs="Times New Roman"/>
          <w:lang w:val="en-CA"/>
        </w:rPr>
      </w:pPr>
      <w:r w:rsidRPr="00CA34F9">
        <w:rPr>
          <w:rFonts w:ascii="Times New Roman" w:hAnsi="Times New Roman" w:cs="Times New Roman"/>
          <w:lang w:val="en-CA"/>
        </w:rPr>
        <w:t>To optimize the performance of our model</w:t>
      </w:r>
      <w:r w:rsidR="00673F68">
        <w:rPr>
          <w:rFonts w:ascii="Times New Roman" w:hAnsi="Times New Roman" w:cs="Times New Roman"/>
          <w:lang w:val="en-CA"/>
        </w:rPr>
        <w:t xml:space="preserve">, </w:t>
      </w:r>
      <w:r w:rsidRPr="00CA34F9">
        <w:rPr>
          <w:rFonts w:ascii="Times New Roman" w:hAnsi="Times New Roman" w:cs="Times New Roman"/>
          <w:lang w:val="en-CA"/>
        </w:rPr>
        <w:t xml:space="preserve">we employed the </w:t>
      </w:r>
      <w:r w:rsidR="000D26E0">
        <w:rPr>
          <w:rFonts w:ascii="Times New Roman" w:hAnsi="Times New Roman" w:cs="Times New Roman"/>
          <w:lang w:val="en-CA"/>
        </w:rPr>
        <w:t>c</w:t>
      </w:r>
      <w:r w:rsidRPr="00CA34F9">
        <w:rPr>
          <w:rFonts w:ascii="Times New Roman" w:hAnsi="Times New Roman" w:cs="Times New Roman"/>
          <w:lang w:val="en-CA"/>
        </w:rPr>
        <w:t>ross-</w:t>
      </w:r>
      <w:r w:rsidR="000D26E0">
        <w:rPr>
          <w:rFonts w:ascii="Times New Roman" w:hAnsi="Times New Roman" w:cs="Times New Roman"/>
          <w:lang w:val="en-CA"/>
        </w:rPr>
        <w:t>e</w:t>
      </w:r>
      <w:r w:rsidRPr="00CA34F9">
        <w:rPr>
          <w:rFonts w:ascii="Times New Roman" w:hAnsi="Times New Roman" w:cs="Times New Roman"/>
          <w:lang w:val="en-CA"/>
        </w:rPr>
        <w:t xml:space="preserve">ntropy </w:t>
      </w:r>
      <w:r w:rsidR="000D26E0">
        <w:rPr>
          <w:rFonts w:ascii="Times New Roman" w:hAnsi="Times New Roman" w:cs="Times New Roman"/>
          <w:lang w:val="en-CA"/>
        </w:rPr>
        <w:t>l</w:t>
      </w:r>
      <w:r w:rsidRPr="00CA34F9">
        <w:rPr>
          <w:rFonts w:ascii="Times New Roman" w:hAnsi="Times New Roman" w:cs="Times New Roman"/>
          <w:lang w:val="en-CA"/>
        </w:rPr>
        <w:t xml:space="preserve">oss function. This loss function is </w:t>
      </w:r>
      <w:r w:rsidR="00A826D6">
        <w:rPr>
          <w:rFonts w:ascii="Times New Roman" w:hAnsi="Times New Roman" w:cs="Times New Roman"/>
          <w:lang w:val="en-CA"/>
        </w:rPr>
        <w:t xml:space="preserve">used </w:t>
      </w:r>
      <w:r w:rsidRPr="00CA34F9">
        <w:rPr>
          <w:rFonts w:ascii="Times New Roman" w:hAnsi="Times New Roman" w:cs="Times New Roman"/>
          <w:lang w:val="en-CA"/>
        </w:rPr>
        <w:t>for classification tasks, as it quantifies the difference between two probability distributions</w:t>
      </w:r>
      <w:r w:rsidR="00C83819">
        <w:rPr>
          <w:rFonts w:ascii="Times New Roman" w:hAnsi="Times New Roman" w:cs="Times New Roman"/>
          <w:lang w:val="en-CA"/>
        </w:rPr>
        <w:t xml:space="preserve">, </w:t>
      </w:r>
      <w:r w:rsidRPr="00CA34F9">
        <w:rPr>
          <w:rFonts w:ascii="Times New Roman" w:hAnsi="Times New Roman" w:cs="Times New Roman"/>
          <w:lang w:val="en-CA"/>
        </w:rPr>
        <w:t xml:space="preserve">the predicted probability distribution output by </w:t>
      </w:r>
      <w:r w:rsidR="000711CA">
        <w:rPr>
          <w:rFonts w:ascii="Times New Roman" w:hAnsi="Times New Roman" w:cs="Times New Roman"/>
          <w:lang w:val="en-CA"/>
        </w:rPr>
        <w:t>a given</w:t>
      </w:r>
      <w:r w:rsidRPr="00CA34F9">
        <w:rPr>
          <w:rFonts w:ascii="Times New Roman" w:hAnsi="Times New Roman" w:cs="Times New Roman"/>
          <w:lang w:val="en-CA"/>
        </w:rPr>
        <w:t xml:space="preserve"> model, and the actual distribution of the labels</w:t>
      </w:r>
      <w:r w:rsidR="003560AE">
        <w:rPr>
          <w:rFonts w:ascii="Times New Roman" w:hAnsi="Times New Roman" w:cs="Times New Roman"/>
          <w:lang w:val="en-CA"/>
        </w:rPr>
        <w:t xml:space="preserve"> (31)</w:t>
      </w:r>
      <w:r w:rsidRPr="00CA34F9">
        <w:rPr>
          <w:rFonts w:ascii="Times New Roman" w:hAnsi="Times New Roman" w:cs="Times New Roman"/>
          <w:lang w:val="en-CA"/>
        </w:rPr>
        <w:t xml:space="preserve">. The Cross-Entropy Loss function effectively measures the performance of </w:t>
      </w:r>
      <w:r w:rsidR="000711CA">
        <w:rPr>
          <w:rFonts w:ascii="Times New Roman" w:hAnsi="Times New Roman" w:cs="Times New Roman"/>
          <w:lang w:val="en-CA"/>
        </w:rPr>
        <w:t xml:space="preserve">a </w:t>
      </w:r>
      <w:r w:rsidRPr="00CA34F9">
        <w:rPr>
          <w:rFonts w:ascii="Times New Roman" w:hAnsi="Times New Roman" w:cs="Times New Roman"/>
          <w:lang w:val="en-CA"/>
        </w:rPr>
        <w:t>model by penalizing deviations from the true label distributions, encouraging the model to output probabilities as close as possible to the actual labels</w:t>
      </w:r>
      <w:r w:rsidR="003560AE">
        <w:rPr>
          <w:rFonts w:ascii="Times New Roman" w:hAnsi="Times New Roman" w:cs="Times New Roman"/>
          <w:lang w:val="en-CA"/>
        </w:rPr>
        <w:t xml:space="preserve"> (31)</w:t>
      </w:r>
      <w:r w:rsidRPr="00CA34F9">
        <w:rPr>
          <w:rFonts w:ascii="Times New Roman" w:hAnsi="Times New Roman" w:cs="Times New Roman"/>
          <w:lang w:val="en-CA"/>
        </w:rPr>
        <w:t>. This mechanism is critical for ensuring that our model not only learns to classify mosquito species accurately but also refines its confidence in its predictions</w:t>
      </w:r>
      <w:r w:rsidR="003560AE">
        <w:rPr>
          <w:rFonts w:ascii="Times New Roman" w:hAnsi="Times New Roman" w:cs="Times New Roman"/>
          <w:lang w:val="en-CA"/>
        </w:rPr>
        <w:t xml:space="preserve"> (31)</w:t>
      </w:r>
      <w:r w:rsidRPr="00CA34F9">
        <w:rPr>
          <w:rFonts w:ascii="Times New Roman" w:hAnsi="Times New Roman" w:cs="Times New Roman"/>
          <w:lang w:val="en-CA"/>
        </w:rPr>
        <w:t xml:space="preserve">. The minimization of the Cross-Entropy Loss during training directly correlates with an increase in the accuracy and reliability of </w:t>
      </w:r>
      <w:r w:rsidR="003560AE">
        <w:rPr>
          <w:rFonts w:ascii="Times New Roman" w:hAnsi="Times New Roman" w:cs="Times New Roman"/>
          <w:lang w:val="en-CA"/>
        </w:rPr>
        <w:t>our</w:t>
      </w:r>
      <w:r w:rsidRPr="00CA34F9">
        <w:rPr>
          <w:rFonts w:ascii="Times New Roman" w:hAnsi="Times New Roman" w:cs="Times New Roman"/>
          <w:lang w:val="en-CA"/>
        </w:rPr>
        <w:t xml:space="preserve"> model</w:t>
      </w:r>
      <w:r w:rsidR="00673F68">
        <w:rPr>
          <w:rFonts w:ascii="Times New Roman" w:hAnsi="Times New Roman" w:cs="Times New Roman"/>
          <w:lang w:val="en-CA"/>
        </w:rPr>
        <w:t>.</w:t>
      </w:r>
    </w:p>
    <w:p w14:paraId="53B9C4AC" w14:textId="60477B64" w:rsidR="003924FA" w:rsidRPr="00CA34F9" w:rsidRDefault="003924FA" w:rsidP="00CA34F9">
      <w:pPr>
        <w:pStyle w:val="Heading2"/>
        <w:spacing w:line="480" w:lineRule="auto"/>
        <w:rPr>
          <w:rFonts w:cs="Times New Roman"/>
          <w:lang w:val="en-CA"/>
        </w:rPr>
      </w:pPr>
      <w:bookmarkStart w:id="35" w:name="_Toc161977236"/>
      <w:bookmarkStart w:id="36" w:name="_Hlk161473180"/>
      <w:r w:rsidRPr="00CA34F9">
        <w:rPr>
          <w:rFonts w:cs="Times New Roman"/>
          <w:lang w:val="en-CA"/>
        </w:rPr>
        <w:lastRenderedPageBreak/>
        <w:t>3.</w:t>
      </w:r>
      <w:r w:rsidR="00CE2EEF" w:rsidRPr="00CA34F9">
        <w:rPr>
          <w:rFonts w:cs="Times New Roman"/>
          <w:lang w:val="en-CA"/>
        </w:rPr>
        <w:t>3</w:t>
      </w:r>
      <w:r w:rsidRPr="00CA34F9">
        <w:rPr>
          <w:rFonts w:cs="Times New Roman"/>
          <w:lang w:val="en-CA"/>
        </w:rPr>
        <w:t>) Data Augmentation</w:t>
      </w:r>
      <w:r w:rsidR="00A40A68" w:rsidRPr="00CA34F9">
        <w:rPr>
          <w:rFonts w:cs="Times New Roman"/>
          <w:lang w:val="en-CA"/>
        </w:rPr>
        <w:t xml:space="preserve"> and </w:t>
      </w:r>
      <w:r w:rsidR="006F4123" w:rsidRPr="00CA34F9">
        <w:rPr>
          <w:rFonts w:cs="Times New Roman"/>
          <w:lang w:val="en-CA"/>
        </w:rPr>
        <w:t>Preprocessing</w:t>
      </w:r>
      <w:bookmarkEnd w:id="35"/>
    </w:p>
    <w:p w14:paraId="1665E64F" w14:textId="663B7804" w:rsidR="00C64C92" w:rsidRPr="00E722B5" w:rsidRDefault="00636371" w:rsidP="00CA34F9">
      <w:pPr>
        <w:spacing w:line="480" w:lineRule="auto"/>
        <w:ind w:firstLine="720"/>
        <w:rPr>
          <w:rFonts w:ascii="Times New Roman" w:hAnsi="Times New Roman" w:cs="Times New Roman"/>
          <w:color w:val="000000" w:themeColor="text1"/>
          <w:lang w:val="en-CA"/>
        </w:rPr>
      </w:pPr>
      <w:bookmarkStart w:id="37" w:name="_Hlk161480900"/>
      <w:bookmarkStart w:id="38" w:name="_Hlk161482038"/>
      <w:bookmarkEnd w:id="36"/>
      <w:r w:rsidRPr="00CA34F9">
        <w:rPr>
          <w:rFonts w:ascii="Times New Roman" w:hAnsi="Times New Roman" w:cs="Times New Roman"/>
          <w:color w:val="000000" w:themeColor="text1"/>
          <w:lang w:val="en-CA"/>
        </w:rPr>
        <w:t>The images were first</w:t>
      </w:r>
      <w:r w:rsidR="00BF7AD1" w:rsidRPr="00CA34F9">
        <w:rPr>
          <w:rFonts w:ascii="Times New Roman" w:hAnsi="Times New Roman" w:cs="Times New Roman"/>
          <w:color w:val="000000" w:themeColor="text1"/>
        </w:rPr>
        <w:t xml:space="preserve"> </w:t>
      </w:r>
      <w:r w:rsidR="006F5DB6" w:rsidRPr="00CA34F9">
        <w:rPr>
          <w:rFonts w:ascii="Times New Roman" w:hAnsi="Times New Roman" w:cs="Times New Roman"/>
          <w:color w:val="000000" w:themeColor="text1"/>
        </w:rPr>
        <w:t xml:space="preserve">scaled down </w:t>
      </w:r>
      <w:r w:rsidR="00BF7AD1" w:rsidRPr="00CA34F9">
        <w:rPr>
          <w:rFonts w:ascii="Times New Roman" w:hAnsi="Times New Roman" w:cs="Times New Roman"/>
          <w:color w:val="000000" w:themeColor="text1"/>
        </w:rPr>
        <w:t>to 224x22</w:t>
      </w:r>
      <w:r w:rsidR="00BF7AD1" w:rsidRPr="00BF7AD1">
        <w:rPr>
          <w:rFonts w:ascii="Times New Roman" w:hAnsi="Times New Roman" w:cs="Times New Roman"/>
          <w:color w:val="000000" w:themeColor="text1"/>
        </w:rPr>
        <w:t>4 pixels</w:t>
      </w:r>
      <w:bookmarkStart w:id="39" w:name="_Hlk161482033"/>
      <w:bookmarkEnd w:id="37"/>
      <w:r w:rsidR="00D074EA">
        <w:rPr>
          <w:rFonts w:ascii="Times New Roman" w:hAnsi="Times New Roman" w:cs="Times New Roman"/>
          <w:color w:val="000000" w:themeColor="text1"/>
          <w:lang w:val="en-CA"/>
        </w:rPr>
        <w:t xml:space="preserve">. </w:t>
      </w:r>
      <w:bookmarkStart w:id="40" w:name="_Hlk161482818"/>
      <w:r w:rsidR="00D074EA">
        <w:rPr>
          <w:rFonts w:ascii="Times New Roman" w:hAnsi="Times New Roman" w:cs="Times New Roman"/>
          <w:color w:val="000000" w:themeColor="text1"/>
          <w:lang w:val="en-CA"/>
        </w:rPr>
        <w:t>This resizing was done as ResNet</w:t>
      </w:r>
      <w:r w:rsidR="00D21794">
        <w:rPr>
          <w:rFonts w:ascii="Times New Roman" w:hAnsi="Times New Roman" w:cs="Times New Roman"/>
          <w:color w:val="000000" w:themeColor="text1"/>
          <w:lang w:val="en-CA"/>
        </w:rPr>
        <w:t>-</w:t>
      </w:r>
      <w:r w:rsidR="00D074EA">
        <w:rPr>
          <w:rFonts w:ascii="Times New Roman" w:hAnsi="Times New Roman" w:cs="Times New Roman"/>
          <w:color w:val="000000" w:themeColor="text1"/>
          <w:lang w:val="en-CA"/>
        </w:rPr>
        <w:t>50</w:t>
      </w:r>
      <w:r w:rsidR="00EB319B">
        <w:rPr>
          <w:rFonts w:ascii="Times New Roman" w:hAnsi="Times New Roman" w:cs="Times New Roman"/>
          <w:color w:val="000000" w:themeColor="text1"/>
          <w:lang w:val="en-CA"/>
        </w:rPr>
        <w:t xml:space="preserve"> </w:t>
      </w:r>
      <w:r w:rsidR="00D074EA">
        <w:rPr>
          <w:rFonts w:ascii="Times New Roman" w:hAnsi="Times New Roman" w:cs="Times New Roman"/>
          <w:color w:val="000000" w:themeColor="text1"/>
          <w:lang w:val="en-CA"/>
        </w:rPr>
        <w:t xml:space="preserve">is optimized for images at that resolution </w:t>
      </w:r>
      <w:r w:rsidR="00EB319B">
        <w:rPr>
          <w:rFonts w:ascii="Times New Roman" w:hAnsi="Times New Roman" w:cs="Times New Roman"/>
          <w:color w:val="000000" w:themeColor="text1"/>
          <w:lang w:val="en-CA"/>
        </w:rPr>
        <w:t xml:space="preserve">as the images in the </w:t>
      </w:r>
      <w:r w:rsidR="00EB319B" w:rsidRPr="00034D7E">
        <w:rPr>
          <w:rFonts w:ascii="Times New Roman" w:hAnsi="Times New Roman" w:cs="Times New Roman"/>
          <w:lang w:val="en-CA"/>
        </w:rPr>
        <w:t>ImageNet</w:t>
      </w:r>
      <w:r w:rsidR="00EB319B">
        <w:rPr>
          <w:rFonts w:ascii="Times New Roman" w:hAnsi="Times New Roman" w:cs="Times New Roman"/>
          <w:lang w:val="en-CA"/>
        </w:rPr>
        <w:t>-1K</w:t>
      </w:r>
      <w:r w:rsidR="00EB319B" w:rsidRPr="00034D7E">
        <w:rPr>
          <w:rFonts w:ascii="Times New Roman" w:hAnsi="Times New Roman" w:cs="Times New Roman"/>
          <w:lang w:val="en-CA"/>
        </w:rPr>
        <w:t xml:space="preserve"> dataset</w:t>
      </w:r>
      <w:r w:rsidR="00EB319B">
        <w:rPr>
          <w:rFonts w:ascii="Times New Roman" w:hAnsi="Times New Roman" w:cs="Times New Roman"/>
          <w:color w:val="000000" w:themeColor="text1"/>
          <w:lang w:val="en-CA"/>
        </w:rPr>
        <w:t xml:space="preserve"> are at that resolution</w:t>
      </w:r>
      <w:r w:rsidR="00D91F07">
        <w:rPr>
          <w:rFonts w:ascii="Times New Roman" w:hAnsi="Times New Roman" w:cs="Times New Roman"/>
          <w:color w:val="000000" w:themeColor="text1"/>
          <w:lang w:val="en-CA"/>
        </w:rPr>
        <w:t xml:space="preserve"> (</w:t>
      </w:r>
      <w:r w:rsidR="00032AF4">
        <w:rPr>
          <w:rFonts w:ascii="Times New Roman" w:hAnsi="Times New Roman" w:cs="Times New Roman"/>
          <w:color w:val="000000" w:themeColor="text1"/>
          <w:lang w:val="en-CA"/>
        </w:rPr>
        <w:t>27</w:t>
      </w:r>
      <w:r w:rsidR="002B7BF3">
        <w:rPr>
          <w:rFonts w:ascii="Times New Roman" w:hAnsi="Times New Roman" w:cs="Times New Roman"/>
          <w:color w:val="000000" w:themeColor="text1"/>
          <w:lang w:val="en-CA"/>
        </w:rPr>
        <w:t>)</w:t>
      </w:r>
      <w:r w:rsidR="00EB319B">
        <w:rPr>
          <w:rFonts w:ascii="Times New Roman" w:hAnsi="Times New Roman" w:cs="Times New Roman"/>
          <w:color w:val="000000" w:themeColor="text1"/>
          <w:lang w:val="en-CA"/>
        </w:rPr>
        <w:t>. Additionally resizing also has the added benefit of</w:t>
      </w:r>
      <w:r w:rsidR="00D074EA">
        <w:rPr>
          <w:rFonts w:ascii="Times New Roman" w:hAnsi="Times New Roman" w:cs="Times New Roman"/>
          <w:color w:val="000000" w:themeColor="text1"/>
          <w:lang w:val="en-CA"/>
        </w:rPr>
        <w:t xml:space="preserve"> reduc</w:t>
      </w:r>
      <w:r w:rsidR="00EB319B">
        <w:rPr>
          <w:rFonts w:ascii="Times New Roman" w:hAnsi="Times New Roman" w:cs="Times New Roman"/>
          <w:color w:val="000000" w:themeColor="text1"/>
          <w:lang w:val="en-CA"/>
        </w:rPr>
        <w:t xml:space="preserve">ing </w:t>
      </w:r>
      <w:r w:rsidR="00D074EA">
        <w:rPr>
          <w:rFonts w:ascii="Times New Roman" w:hAnsi="Times New Roman" w:cs="Times New Roman"/>
          <w:color w:val="000000" w:themeColor="text1"/>
          <w:lang w:val="en-CA"/>
        </w:rPr>
        <w:t xml:space="preserve">the computational load of </w:t>
      </w:r>
      <w:r w:rsidR="000711CA">
        <w:rPr>
          <w:rFonts w:ascii="Times New Roman" w:hAnsi="Times New Roman" w:cs="Times New Roman"/>
          <w:color w:val="000000" w:themeColor="text1"/>
          <w:lang w:val="en-CA"/>
        </w:rPr>
        <w:t>our</w:t>
      </w:r>
      <w:r w:rsidR="00D074EA">
        <w:rPr>
          <w:rFonts w:ascii="Times New Roman" w:hAnsi="Times New Roman" w:cs="Times New Roman"/>
          <w:color w:val="000000" w:themeColor="text1"/>
          <w:lang w:val="en-CA"/>
        </w:rPr>
        <w:t xml:space="preserve"> model. </w:t>
      </w:r>
      <w:bookmarkEnd w:id="38"/>
      <w:bookmarkEnd w:id="39"/>
      <w:bookmarkEnd w:id="40"/>
      <w:r w:rsidR="00AA415F" w:rsidRPr="00AA415F">
        <w:rPr>
          <w:rFonts w:ascii="Times New Roman" w:hAnsi="Times New Roman" w:cs="Times New Roman"/>
          <w:color w:val="000000" w:themeColor="text1"/>
          <w:lang w:val="en-CA"/>
        </w:rPr>
        <w:t xml:space="preserve">Two separate data </w:t>
      </w:r>
      <w:r w:rsidR="00036C12">
        <w:rPr>
          <w:rFonts w:ascii="Times New Roman" w:hAnsi="Times New Roman" w:cs="Times New Roman"/>
          <w:color w:val="000000" w:themeColor="text1"/>
          <w:lang w:val="en-CA"/>
        </w:rPr>
        <w:t xml:space="preserve">augmentation </w:t>
      </w:r>
      <w:r w:rsidR="00AA415F" w:rsidRPr="00AA415F">
        <w:rPr>
          <w:rFonts w:ascii="Times New Roman" w:hAnsi="Times New Roman" w:cs="Times New Roman"/>
          <w:color w:val="000000" w:themeColor="text1"/>
          <w:lang w:val="en-CA"/>
        </w:rPr>
        <w:t>pipelines were</w:t>
      </w:r>
      <w:r w:rsidR="00A068C1">
        <w:rPr>
          <w:rFonts w:ascii="Times New Roman" w:hAnsi="Times New Roman" w:cs="Times New Roman"/>
          <w:color w:val="000000" w:themeColor="text1"/>
          <w:lang w:val="en-CA"/>
        </w:rPr>
        <w:t xml:space="preserve"> </w:t>
      </w:r>
      <w:r w:rsidR="00DC5F1C">
        <w:rPr>
          <w:rFonts w:ascii="Times New Roman" w:hAnsi="Times New Roman" w:cs="Times New Roman"/>
          <w:color w:val="000000" w:themeColor="text1"/>
          <w:lang w:val="en-CA"/>
        </w:rPr>
        <w:t xml:space="preserve">then </w:t>
      </w:r>
      <w:r w:rsidR="00AA415F" w:rsidRPr="00AA415F">
        <w:rPr>
          <w:rFonts w:ascii="Times New Roman" w:hAnsi="Times New Roman" w:cs="Times New Roman"/>
          <w:color w:val="000000" w:themeColor="text1"/>
          <w:lang w:val="en-CA"/>
        </w:rPr>
        <w:t xml:space="preserve">created. </w:t>
      </w:r>
      <w:bookmarkStart w:id="41" w:name="_Hlk161472401"/>
      <w:r w:rsidR="00AA415F" w:rsidRPr="00AA415F">
        <w:rPr>
          <w:rFonts w:ascii="Times New Roman" w:hAnsi="Times New Roman" w:cs="Times New Roman"/>
          <w:color w:val="000000" w:themeColor="text1"/>
          <w:lang w:val="en-CA"/>
        </w:rPr>
        <w:t>The training pipeline included various data augmentation techniques</w:t>
      </w:r>
      <w:bookmarkEnd w:id="41"/>
      <w:r w:rsidR="00AA415F" w:rsidRPr="00AA415F">
        <w:rPr>
          <w:rFonts w:ascii="Times New Roman" w:hAnsi="Times New Roman" w:cs="Times New Roman"/>
          <w:color w:val="000000" w:themeColor="text1"/>
          <w:lang w:val="en-CA"/>
        </w:rPr>
        <w:t xml:space="preserve">. </w:t>
      </w:r>
      <w:r w:rsidR="00FE4019">
        <w:rPr>
          <w:rFonts w:ascii="Times New Roman" w:hAnsi="Times New Roman" w:cs="Times New Roman"/>
          <w:color w:val="000000" w:themeColor="text1"/>
          <w:lang w:val="en-CA"/>
        </w:rPr>
        <w:t>Table</w:t>
      </w:r>
      <w:r w:rsidR="00C441C0">
        <w:rPr>
          <w:rFonts w:ascii="Times New Roman" w:hAnsi="Times New Roman" w:cs="Times New Roman"/>
          <w:color w:val="000000" w:themeColor="text1"/>
          <w:lang w:val="en-CA"/>
        </w:rPr>
        <w:t xml:space="preserve"> 4</w:t>
      </w:r>
      <w:r w:rsidR="004B3D9D">
        <w:rPr>
          <w:rFonts w:ascii="Times New Roman" w:hAnsi="Times New Roman" w:cs="Times New Roman"/>
          <w:color w:val="000000" w:themeColor="text1"/>
          <w:lang w:val="en-CA"/>
        </w:rPr>
        <w:t xml:space="preserve"> provides a thorough breakdown on the exact augmentation</w:t>
      </w:r>
      <w:r w:rsidR="00AA415F" w:rsidRPr="00AA415F">
        <w:rPr>
          <w:rFonts w:ascii="Times New Roman" w:hAnsi="Times New Roman" w:cs="Times New Roman"/>
          <w:color w:val="000000" w:themeColor="text1"/>
          <w:lang w:val="en-CA"/>
        </w:rPr>
        <w:t xml:space="preserve"> techniques</w:t>
      </w:r>
      <w:r w:rsidR="006B2C70">
        <w:rPr>
          <w:rFonts w:ascii="Times New Roman" w:hAnsi="Times New Roman" w:cs="Times New Roman"/>
          <w:color w:val="000000" w:themeColor="text1"/>
          <w:lang w:val="en-CA"/>
        </w:rPr>
        <w:t xml:space="preserve"> used for the training pipeline</w:t>
      </w:r>
      <w:r w:rsidR="00AA415F" w:rsidRPr="00AA415F">
        <w:rPr>
          <w:rFonts w:ascii="Times New Roman" w:hAnsi="Times New Roman" w:cs="Times New Roman"/>
          <w:color w:val="000000" w:themeColor="text1"/>
          <w:lang w:val="en-CA"/>
        </w:rPr>
        <w:t xml:space="preserve">. Data augmentation </w:t>
      </w:r>
      <w:r w:rsidR="008A6E69">
        <w:rPr>
          <w:rFonts w:ascii="Times New Roman" w:hAnsi="Times New Roman" w:cs="Times New Roman"/>
          <w:color w:val="000000" w:themeColor="text1"/>
          <w:lang w:val="en-CA"/>
        </w:rPr>
        <w:t xml:space="preserve">not only </w:t>
      </w:r>
      <w:r w:rsidR="008A6E69" w:rsidRPr="008A6E69">
        <w:rPr>
          <w:rFonts w:ascii="Times New Roman" w:hAnsi="Times New Roman" w:cs="Times New Roman"/>
          <w:color w:val="000000" w:themeColor="text1"/>
        </w:rPr>
        <w:t>artificially expand</w:t>
      </w:r>
      <w:r w:rsidR="008A6E69">
        <w:rPr>
          <w:rFonts w:ascii="Times New Roman" w:hAnsi="Times New Roman" w:cs="Times New Roman"/>
          <w:color w:val="000000" w:themeColor="text1"/>
        </w:rPr>
        <w:t>s</w:t>
      </w:r>
      <w:r w:rsidR="008A6E69" w:rsidRPr="008A6E69">
        <w:rPr>
          <w:rFonts w:ascii="Times New Roman" w:hAnsi="Times New Roman" w:cs="Times New Roman"/>
          <w:color w:val="000000" w:themeColor="text1"/>
        </w:rPr>
        <w:t xml:space="preserve"> the dataset by creating modified versions of existing</w:t>
      </w:r>
      <w:r w:rsidR="008A6E69">
        <w:rPr>
          <w:rFonts w:ascii="Times New Roman" w:hAnsi="Times New Roman" w:cs="Times New Roman"/>
          <w:color w:val="000000" w:themeColor="text1"/>
        </w:rPr>
        <w:t xml:space="preserve"> images, but it </w:t>
      </w:r>
      <w:r w:rsidR="00AA415F" w:rsidRPr="00AA415F">
        <w:rPr>
          <w:rFonts w:ascii="Times New Roman" w:hAnsi="Times New Roman" w:cs="Times New Roman"/>
          <w:color w:val="000000" w:themeColor="text1"/>
          <w:lang w:val="en-CA"/>
        </w:rPr>
        <w:t xml:space="preserve">helps </w:t>
      </w:r>
      <w:r w:rsidR="000711CA">
        <w:rPr>
          <w:rFonts w:ascii="Times New Roman" w:hAnsi="Times New Roman" w:cs="Times New Roman"/>
          <w:color w:val="000000" w:themeColor="text1"/>
          <w:lang w:val="en-CA"/>
        </w:rPr>
        <w:t>a</w:t>
      </w:r>
      <w:r w:rsidR="00AA415F" w:rsidRPr="00AA415F">
        <w:rPr>
          <w:rFonts w:ascii="Times New Roman" w:hAnsi="Times New Roman" w:cs="Times New Roman"/>
          <w:color w:val="000000" w:themeColor="text1"/>
          <w:lang w:val="en-CA"/>
        </w:rPr>
        <w:t xml:space="preserve"> model learn invariant features and improves its generalization ability (</w:t>
      </w:r>
      <w:r w:rsidR="002B7BF3">
        <w:rPr>
          <w:rFonts w:ascii="Times New Roman" w:hAnsi="Times New Roman" w:cs="Times New Roman"/>
          <w:color w:val="000000" w:themeColor="text1"/>
          <w:lang w:val="en-CA"/>
        </w:rPr>
        <w:t>3</w:t>
      </w:r>
      <w:r w:rsidR="00032AF4">
        <w:rPr>
          <w:rFonts w:ascii="Times New Roman" w:hAnsi="Times New Roman" w:cs="Times New Roman"/>
          <w:color w:val="000000" w:themeColor="text1"/>
          <w:lang w:val="en-CA"/>
        </w:rPr>
        <w:t>2</w:t>
      </w:r>
      <w:r w:rsidR="00AA415F" w:rsidRPr="00AA415F">
        <w:rPr>
          <w:rFonts w:ascii="Times New Roman" w:hAnsi="Times New Roman" w:cs="Times New Roman"/>
          <w:color w:val="000000" w:themeColor="text1"/>
          <w:lang w:val="en-CA"/>
        </w:rPr>
        <w:t xml:space="preserve">). By applying these transformations, </w:t>
      </w:r>
      <w:r w:rsidR="000711CA">
        <w:rPr>
          <w:rFonts w:ascii="Times New Roman" w:hAnsi="Times New Roman" w:cs="Times New Roman"/>
          <w:color w:val="000000" w:themeColor="text1"/>
          <w:lang w:val="en-CA"/>
        </w:rPr>
        <w:t>our</w:t>
      </w:r>
      <w:r w:rsidR="00AA415F" w:rsidRPr="00AA415F">
        <w:rPr>
          <w:rFonts w:ascii="Times New Roman" w:hAnsi="Times New Roman" w:cs="Times New Roman"/>
          <w:color w:val="000000" w:themeColor="text1"/>
          <w:lang w:val="en-CA"/>
        </w:rPr>
        <w:t xml:space="preserve"> model </w:t>
      </w:r>
      <w:r w:rsidR="00BC1864">
        <w:rPr>
          <w:rFonts w:ascii="Times New Roman" w:hAnsi="Times New Roman" w:cs="Times New Roman"/>
          <w:color w:val="000000" w:themeColor="text1"/>
          <w:lang w:val="en-CA"/>
        </w:rPr>
        <w:t>was</w:t>
      </w:r>
      <w:r w:rsidR="00AA415F" w:rsidRPr="00AA415F">
        <w:rPr>
          <w:rFonts w:ascii="Times New Roman" w:hAnsi="Times New Roman" w:cs="Times New Roman"/>
          <w:color w:val="000000" w:themeColor="text1"/>
          <w:lang w:val="en-CA"/>
        </w:rPr>
        <w:t xml:space="preserve"> exposed to a wider range of variations in the training data, making it more resilient to changes in lighting, orientation, and scale</w:t>
      </w:r>
      <w:r w:rsidR="00EA74D4">
        <w:rPr>
          <w:rFonts w:ascii="Times New Roman" w:hAnsi="Times New Roman" w:cs="Times New Roman"/>
          <w:color w:val="000000" w:themeColor="text1"/>
          <w:lang w:val="en-CA"/>
        </w:rPr>
        <w:t xml:space="preserve"> (</w:t>
      </w:r>
      <w:r w:rsidR="002B7BF3">
        <w:rPr>
          <w:rFonts w:ascii="Times New Roman" w:hAnsi="Times New Roman" w:cs="Times New Roman"/>
          <w:color w:val="000000" w:themeColor="text1"/>
          <w:lang w:val="en-CA"/>
        </w:rPr>
        <w:t>3</w:t>
      </w:r>
      <w:r w:rsidR="00032AF4">
        <w:rPr>
          <w:rFonts w:ascii="Times New Roman" w:hAnsi="Times New Roman" w:cs="Times New Roman"/>
          <w:color w:val="000000" w:themeColor="text1"/>
          <w:lang w:val="en-CA"/>
        </w:rPr>
        <w:t>2</w:t>
      </w:r>
      <w:r w:rsidR="00EA74D4">
        <w:rPr>
          <w:rFonts w:ascii="Times New Roman" w:hAnsi="Times New Roman" w:cs="Times New Roman"/>
          <w:color w:val="000000" w:themeColor="text1"/>
          <w:lang w:val="en-CA"/>
        </w:rPr>
        <w:t>)</w:t>
      </w:r>
      <w:r w:rsidR="00AA415F" w:rsidRPr="00AA415F">
        <w:rPr>
          <w:rFonts w:ascii="Times New Roman" w:hAnsi="Times New Roman" w:cs="Times New Roman"/>
          <w:color w:val="000000" w:themeColor="text1"/>
          <w:lang w:val="en-CA"/>
        </w:rPr>
        <w:t>. The testing pipeline</w:t>
      </w:r>
      <w:r w:rsidR="00901CF6">
        <w:rPr>
          <w:rFonts w:ascii="Times New Roman" w:hAnsi="Times New Roman" w:cs="Times New Roman"/>
          <w:color w:val="000000" w:themeColor="text1"/>
          <w:lang w:val="en-CA"/>
        </w:rPr>
        <w:t xml:space="preserve">, used </w:t>
      </w:r>
      <w:r w:rsidR="0023197F">
        <w:rPr>
          <w:rFonts w:ascii="Times New Roman" w:hAnsi="Times New Roman" w:cs="Times New Roman"/>
          <w:color w:val="000000" w:themeColor="text1"/>
          <w:lang w:val="en-CA"/>
        </w:rPr>
        <w:t xml:space="preserve">on the </w:t>
      </w:r>
      <w:r w:rsidR="00901CF6">
        <w:rPr>
          <w:rFonts w:ascii="Times New Roman" w:hAnsi="Times New Roman" w:cs="Times New Roman"/>
          <w:color w:val="000000" w:themeColor="text1"/>
          <w:lang w:val="en-CA"/>
        </w:rPr>
        <w:t xml:space="preserve">validation and training subsets, </w:t>
      </w:r>
      <w:r w:rsidR="00AA415F" w:rsidRPr="00AA415F">
        <w:rPr>
          <w:rFonts w:ascii="Times New Roman" w:hAnsi="Times New Roman" w:cs="Times New Roman"/>
          <w:color w:val="000000" w:themeColor="text1"/>
          <w:lang w:val="en-CA"/>
        </w:rPr>
        <w:t>only included resizing and normalization to maintain the integrity of the evaluation process.</w:t>
      </w:r>
    </w:p>
    <w:p w14:paraId="276E6E43" w14:textId="6EE48417" w:rsidR="00CA34F9" w:rsidRPr="003924FA" w:rsidRDefault="00B97E7A" w:rsidP="00CA34F9">
      <w:pPr>
        <w:spacing w:line="480" w:lineRule="auto"/>
        <w:ind w:firstLine="720"/>
        <w:rPr>
          <w:rFonts w:ascii="Times New Roman" w:hAnsi="Times New Roman" w:cs="Times New Roman"/>
          <w:color w:val="000000" w:themeColor="text1"/>
        </w:rPr>
      </w:pPr>
      <w:r w:rsidRPr="00B97E7A">
        <w:rPr>
          <w:rFonts w:ascii="Times New Roman" w:hAnsi="Times New Roman" w:cs="Times New Roman"/>
          <w:color w:val="000000" w:themeColor="text1"/>
          <w:lang w:val="en-CA"/>
        </w:rPr>
        <w:t xml:space="preserve">The </w:t>
      </w:r>
      <w:r>
        <w:rPr>
          <w:rFonts w:ascii="Times New Roman" w:hAnsi="Times New Roman" w:cs="Times New Roman"/>
          <w:color w:val="000000" w:themeColor="text1"/>
          <w:lang w:val="en-CA"/>
        </w:rPr>
        <w:t xml:space="preserve">image </w:t>
      </w:r>
      <w:r w:rsidRPr="00B97E7A">
        <w:rPr>
          <w:rFonts w:ascii="Times New Roman" w:hAnsi="Times New Roman" w:cs="Times New Roman"/>
          <w:color w:val="000000" w:themeColor="text1"/>
          <w:lang w:val="en-CA"/>
        </w:rPr>
        <w:t xml:space="preserve">dataset was split into </w:t>
      </w:r>
      <w:r w:rsidR="00035A15">
        <w:rPr>
          <w:rFonts w:ascii="Times New Roman" w:hAnsi="Times New Roman" w:cs="Times New Roman"/>
          <w:color w:val="000000" w:themeColor="text1"/>
          <w:lang w:val="en-CA"/>
        </w:rPr>
        <w:t xml:space="preserve">static </w:t>
      </w:r>
      <w:r w:rsidRPr="00B97E7A">
        <w:rPr>
          <w:rFonts w:ascii="Times New Roman" w:hAnsi="Times New Roman" w:cs="Times New Roman"/>
          <w:color w:val="000000" w:themeColor="text1"/>
          <w:lang w:val="en-CA"/>
        </w:rPr>
        <w:t>training, validation, and testing subsets using the scikit-learn library (</w:t>
      </w:r>
      <w:r w:rsidR="00032AF4">
        <w:rPr>
          <w:rFonts w:ascii="Times New Roman" w:hAnsi="Times New Roman" w:cs="Times New Roman"/>
          <w:color w:val="000000" w:themeColor="text1"/>
          <w:lang w:val="en-CA"/>
        </w:rPr>
        <w:t>33</w:t>
      </w:r>
      <w:r w:rsidRPr="00B97E7A">
        <w:rPr>
          <w:rFonts w:ascii="Times New Roman" w:hAnsi="Times New Roman" w:cs="Times New Roman"/>
          <w:color w:val="000000" w:themeColor="text1"/>
          <w:lang w:val="en-CA"/>
        </w:rPr>
        <w:t xml:space="preserve">). The training subset was used to train </w:t>
      </w:r>
      <w:r w:rsidR="000711CA">
        <w:rPr>
          <w:rFonts w:ascii="Times New Roman" w:hAnsi="Times New Roman" w:cs="Times New Roman"/>
          <w:color w:val="000000" w:themeColor="text1"/>
          <w:lang w:val="en-CA"/>
        </w:rPr>
        <w:t>our</w:t>
      </w:r>
      <w:r w:rsidRPr="00B97E7A">
        <w:rPr>
          <w:rFonts w:ascii="Times New Roman" w:hAnsi="Times New Roman" w:cs="Times New Roman"/>
          <w:color w:val="000000" w:themeColor="text1"/>
          <w:lang w:val="en-CA"/>
        </w:rPr>
        <w:t xml:space="preserve"> model, the validation subset was used to tune the hyperparameters and monitor </w:t>
      </w:r>
      <w:r w:rsidR="000711CA">
        <w:rPr>
          <w:rFonts w:ascii="Times New Roman" w:hAnsi="Times New Roman" w:cs="Times New Roman"/>
          <w:color w:val="000000" w:themeColor="text1"/>
          <w:lang w:val="en-CA"/>
        </w:rPr>
        <w:t>our</w:t>
      </w:r>
      <w:r w:rsidRPr="00B97E7A">
        <w:rPr>
          <w:rFonts w:ascii="Times New Roman" w:hAnsi="Times New Roman" w:cs="Times New Roman"/>
          <w:color w:val="000000" w:themeColor="text1"/>
          <w:lang w:val="en-CA"/>
        </w:rPr>
        <w:t xml:space="preserve"> model's performance during training, and the testing subset was used to evaluate the final model's performance. The split ratios were chosen to ensure sufficient data for training while also having representative validation and testing subsets. </w:t>
      </w:r>
      <w:r w:rsidR="00DB294C">
        <w:rPr>
          <w:rFonts w:ascii="Times New Roman" w:hAnsi="Times New Roman" w:cs="Times New Roman"/>
          <w:color w:val="000000" w:themeColor="text1"/>
          <w:lang w:val="en-CA"/>
        </w:rPr>
        <w:t>A</w:t>
      </w:r>
      <w:r w:rsidRPr="00B97E7A">
        <w:rPr>
          <w:rFonts w:ascii="Times New Roman" w:hAnsi="Times New Roman" w:cs="Times New Roman"/>
          <w:color w:val="000000" w:themeColor="text1"/>
          <w:lang w:val="en-CA"/>
        </w:rPr>
        <w:t xml:space="preserve"> split ratio of </w:t>
      </w:r>
      <w:r w:rsidR="00361CC4">
        <w:rPr>
          <w:rFonts w:ascii="Times New Roman" w:hAnsi="Times New Roman" w:cs="Times New Roman"/>
          <w:color w:val="000000" w:themeColor="text1"/>
          <w:lang w:val="en-CA"/>
        </w:rPr>
        <w:t>7</w:t>
      </w:r>
      <w:r w:rsidR="008D74D0">
        <w:rPr>
          <w:rFonts w:ascii="Times New Roman" w:hAnsi="Times New Roman" w:cs="Times New Roman"/>
          <w:color w:val="000000" w:themeColor="text1"/>
          <w:lang w:val="en-CA"/>
        </w:rPr>
        <w:t>0</w:t>
      </w:r>
      <w:r w:rsidRPr="00B97E7A">
        <w:rPr>
          <w:rFonts w:ascii="Times New Roman" w:hAnsi="Times New Roman" w:cs="Times New Roman"/>
          <w:color w:val="000000" w:themeColor="text1"/>
          <w:lang w:val="en-CA"/>
        </w:rPr>
        <w:t xml:space="preserve">% for training, </w:t>
      </w:r>
      <w:r w:rsidR="00361CC4">
        <w:rPr>
          <w:rFonts w:ascii="Times New Roman" w:hAnsi="Times New Roman" w:cs="Times New Roman"/>
          <w:color w:val="000000" w:themeColor="text1"/>
          <w:lang w:val="en-CA"/>
        </w:rPr>
        <w:t>15</w:t>
      </w:r>
      <w:r w:rsidRPr="00B97E7A">
        <w:rPr>
          <w:rFonts w:ascii="Times New Roman" w:hAnsi="Times New Roman" w:cs="Times New Roman"/>
          <w:color w:val="000000" w:themeColor="text1"/>
          <w:lang w:val="en-CA"/>
        </w:rPr>
        <w:t xml:space="preserve">% for validation, and </w:t>
      </w:r>
      <w:r w:rsidR="00361CC4">
        <w:rPr>
          <w:rFonts w:ascii="Times New Roman" w:hAnsi="Times New Roman" w:cs="Times New Roman"/>
          <w:color w:val="000000" w:themeColor="text1"/>
          <w:lang w:val="en-CA"/>
        </w:rPr>
        <w:t>15</w:t>
      </w:r>
      <w:r w:rsidRPr="00B97E7A">
        <w:rPr>
          <w:rFonts w:ascii="Times New Roman" w:hAnsi="Times New Roman" w:cs="Times New Roman"/>
          <w:color w:val="000000" w:themeColor="text1"/>
          <w:lang w:val="en-CA"/>
        </w:rPr>
        <w:t>% for testing was used</w:t>
      </w:r>
      <w:r w:rsidR="00361CC4">
        <w:rPr>
          <w:rFonts w:ascii="Times New Roman" w:hAnsi="Times New Roman" w:cs="Times New Roman"/>
          <w:color w:val="000000" w:themeColor="text1"/>
          <w:lang w:val="en-CA"/>
        </w:rPr>
        <w:t xml:space="preserve"> to split the dataset</w:t>
      </w:r>
      <w:r w:rsidR="00AA671F">
        <w:rPr>
          <w:rFonts w:ascii="Times New Roman" w:hAnsi="Times New Roman" w:cs="Times New Roman"/>
          <w:color w:val="000000" w:themeColor="text1"/>
          <w:lang w:val="en-CA"/>
        </w:rPr>
        <w:t xml:space="preserve"> and the exact </w:t>
      </w:r>
      <w:r w:rsidR="0038666C">
        <w:rPr>
          <w:rFonts w:ascii="Times New Roman" w:hAnsi="Times New Roman" w:cs="Times New Roman"/>
          <w:color w:val="000000" w:themeColor="text1"/>
          <w:lang w:val="en-CA"/>
        </w:rPr>
        <w:t xml:space="preserve">numbers for each subset are shown in Table </w:t>
      </w:r>
      <w:r w:rsidR="00B80408">
        <w:rPr>
          <w:rFonts w:ascii="Times New Roman" w:hAnsi="Times New Roman" w:cs="Times New Roman"/>
          <w:color w:val="000000" w:themeColor="text1"/>
          <w:lang w:val="en-CA"/>
        </w:rPr>
        <w:t>5</w:t>
      </w:r>
      <w:r w:rsidRPr="00B97E7A">
        <w:rPr>
          <w:rFonts w:ascii="Times New Roman" w:hAnsi="Times New Roman" w:cs="Times New Roman"/>
          <w:color w:val="000000" w:themeColor="text1"/>
          <w:lang w:val="en-CA"/>
        </w:rPr>
        <w:t>.</w:t>
      </w:r>
      <w:r>
        <w:rPr>
          <w:rFonts w:ascii="Times New Roman" w:hAnsi="Times New Roman" w:cs="Times New Roman"/>
          <w:color w:val="000000" w:themeColor="text1"/>
          <w:lang w:val="en-CA"/>
        </w:rPr>
        <w:t xml:space="preserve"> </w:t>
      </w:r>
      <w:r w:rsidR="00393397">
        <w:rPr>
          <w:rFonts w:ascii="Times New Roman" w:hAnsi="Times New Roman" w:cs="Times New Roman"/>
          <w:color w:val="000000" w:themeColor="text1"/>
        </w:rPr>
        <w:t>When</w:t>
      </w:r>
      <w:r w:rsidR="00BA5790" w:rsidRPr="00BA5790">
        <w:rPr>
          <w:rFonts w:ascii="Times New Roman" w:hAnsi="Times New Roman" w:cs="Times New Roman"/>
          <w:color w:val="000000" w:themeColor="text1"/>
        </w:rPr>
        <w:t xml:space="preserve"> training, validating, and testing </w:t>
      </w:r>
      <w:r w:rsidR="00393397">
        <w:rPr>
          <w:rFonts w:ascii="Times New Roman" w:hAnsi="Times New Roman" w:cs="Times New Roman"/>
          <w:color w:val="000000" w:themeColor="text1"/>
        </w:rPr>
        <w:t xml:space="preserve">our model </w:t>
      </w:r>
      <w:r w:rsidR="002D78C1">
        <w:rPr>
          <w:rFonts w:ascii="Times New Roman" w:hAnsi="Times New Roman" w:cs="Times New Roman"/>
          <w:color w:val="000000" w:themeColor="text1"/>
        </w:rPr>
        <w:t xml:space="preserve">we needed to have a </w:t>
      </w:r>
      <w:r w:rsidR="00843FF9" w:rsidRPr="00843FF9">
        <w:rPr>
          <w:rFonts w:ascii="Times New Roman" w:hAnsi="Times New Roman" w:cs="Times New Roman"/>
          <w:color w:val="000000" w:themeColor="text1"/>
        </w:rPr>
        <w:t>comprehensive representation across all genera</w:t>
      </w:r>
      <w:r w:rsidR="002D78C1">
        <w:rPr>
          <w:rFonts w:ascii="Times New Roman" w:hAnsi="Times New Roman" w:cs="Times New Roman"/>
          <w:color w:val="000000" w:themeColor="text1"/>
        </w:rPr>
        <w:t xml:space="preserve"> </w:t>
      </w:r>
      <w:r w:rsidR="00C757B5">
        <w:rPr>
          <w:rFonts w:ascii="Times New Roman" w:hAnsi="Times New Roman" w:cs="Times New Roman"/>
          <w:color w:val="000000" w:themeColor="text1"/>
        </w:rPr>
        <w:t>and specifically</w:t>
      </w:r>
      <w:r w:rsidR="00843FF9" w:rsidRPr="00843FF9">
        <w:rPr>
          <w:rFonts w:ascii="Times New Roman" w:hAnsi="Times New Roman" w:cs="Times New Roman"/>
          <w:color w:val="000000" w:themeColor="text1"/>
        </w:rPr>
        <w:t xml:space="preserve"> a minimal inclusion of several images for e</w:t>
      </w:r>
      <w:r w:rsidR="00C757B5">
        <w:rPr>
          <w:rFonts w:ascii="Times New Roman" w:hAnsi="Times New Roman" w:cs="Times New Roman"/>
          <w:color w:val="000000" w:themeColor="text1"/>
        </w:rPr>
        <w:t>ach</w:t>
      </w:r>
      <w:r w:rsidR="00843FF9" w:rsidRPr="00843FF9">
        <w:rPr>
          <w:rFonts w:ascii="Times New Roman" w:hAnsi="Times New Roman" w:cs="Times New Roman"/>
          <w:color w:val="000000" w:themeColor="text1"/>
        </w:rPr>
        <w:t xml:space="preserve"> species within each phase of model development</w:t>
      </w:r>
      <w:r w:rsidR="00BA5790" w:rsidRPr="00BA5790">
        <w:rPr>
          <w:rFonts w:ascii="Times New Roman" w:hAnsi="Times New Roman" w:cs="Times New Roman"/>
          <w:color w:val="000000" w:themeColor="text1"/>
        </w:rPr>
        <w:t xml:space="preserve">. </w:t>
      </w:r>
      <w:bookmarkStart w:id="42" w:name="_Hlk161470619"/>
      <w:r w:rsidR="00B80818" w:rsidRPr="00B80818">
        <w:rPr>
          <w:rFonts w:ascii="Times New Roman" w:hAnsi="Times New Roman" w:cs="Times New Roman"/>
          <w:color w:val="000000" w:themeColor="text1"/>
        </w:rPr>
        <w:t>Our dataset exhibits</w:t>
      </w:r>
      <w:r w:rsidR="00B80818">
        <w:rPr>
          <w:rFonts w:ascii="Times New Roman" w:hAnsi="Times New Roman" w:cs="Times New Roman"/>
          <w:color w:val="000000" w:themeColor="text1"/>
        </w:rPr>
        <w:t xml:space="preserve"> notable</w:t>
      </w:r>
      <w:r w:rsidR="00B80818" w:rsidRPr="00B80818">
        <w:rPr>
          <w:rFonts w:ascii="Times New Roman" w:hAnsi="Times New Roman" w:cs="Times New Roman"/>
          <w:color w:val="000000" w:themeColor="text1"/>
        </w:rPr>
        <w:t xml:space="preserve"> class imbalance, as </w:t>
      </w:r>
      <w:r w:rsidR="00B80818">
        <w:rPr>
          <w:rFonts w:ascii="Times New Roman" w:hAnsi="Times New Roman" w:cs="Times New Roman"/>
          <w:color w:val="000000" w:themeColor="text1"/>
        </w:rPr>
        <w:t>shown</w:t>
      </w:r>
      <w:r w:rsidR="00B80818" w:rsidRPr="00B80818">
        <w:rPr>
          <w:rFonts w:ascii="Times New Roman" w:hAnsi="Times New Roman" w:cs="Times New Roman"/>
          <w:color w:val="000000" w:themeColor="text1"/>
        </w:rPr>
        <w:t xml:space="preserve"> in </w:t>
      </w:r>
      <w:r w:rsidR="00B80818" w:rsidRPr="00B80818">
        <w:rPr>
          <w:rFonts w:ascii="Times New Roman" w:hAnsi="Times New Roman" w:cs="Times New Roman"/>
          <w:color w:val="000000" w:themeColor="text1"/>
        </w:rPr>
        <w:lastRenderedPageBreak/>
        <w:t>Table 2</w:t>
      </w:r>
      <w:r w:rsidR="000B44F5">
        <w:rPr>
          <w:rFonts w:ascii="Times New Roman" w:hAnsi="Times New Roman" w:cs="Times New Roman"/>
          <w:color w:val="000000" w:themeColor="text1"/>
        </w:rPr>
        <w:t xml:space="preserve">, which can </w:t>
      </w:r>
      <w:r w:rsidR="00BA5790" w:rsidRPr="005C3FF7">
        <w:rPr>
          <w:rFonts w:ascii="Times New Roman" w:hAnsi="Times New Roman" w:cs="Times New Roman"/>
          <w:color w:val="000000" w:themeColor="text1"/>
        </w:rPr>
        <w:t>lead</w:t>
      </w:r>
      <w:r w:rsidR="000B44F5">
        <w:rPr>
          <w:rFonts w:ascii="Times New Roman" w:hAnsi="Times New Roman" w:cs="Times New Roman"/>
          <w:color w:val="000000" w:themeColor="text1"/>
        </w:rPr>
        <w:t xml:space="preserve"> </w:t>
      </w:r>
      <w:r w:rsidR="00BA5790" w:rsidRPr="00BA5790">
        <w:rPr>
          <w:rFonts w:ascii="Times New Roman" w:hAnsi="Times New Roman" w:cs="Times New Roman"/>
          <w:color w:val="000000" w:themeColor="text1"/>
        </w:rPr>
        <w:t>to biased learning outcome</w:t>
      </w:r>
      <w:bookmarkEnd w:id="42"/>
      <w:r w:rsidR="005D3F81">
        <w:rPr>
          <w:rFonts w:ascii="Times New Roman" w:hAnsi="Times New Roman" w:cs="Times New Roman"/>
          <w:color w:val="000000" w:themeColor="text1"/>
        </w:rPr>
        <w:t>s</w:t>
      </w:r>
      <w:r w:rsidR="00CA100D">
        <w:rPr>
          <w:rFonts w:ascii="Times New Roman" w:hAnsi="Times New Roman" w:cs="Times New Roman"/>
          <w:color w:val="000000" w:themeColor="text1"/>
        </w:rPr>
        <w:t xml:space="preserve"> (</w:t>
      </w:r>
      <w:r w:rsidR="001B31D4">
        <w:rPr>
          <w:rFonts w:ascii="Times New Roman" w:hAnsi="Times New Roman" w:cs="Times New Roman"/>
          <w:color w:val="000000" w:themeColor="text1"/>
        </w:rPr>
        <w:t>3</w:t>
      </w:r>
      <w:r w:rsidR="00D90ECF">
        <w:rPr>
          <w:rFonts w:ascii="Times New Roman" w:hAnsi="Times New Roman" w:cs="Times New Roman"/>
          <w:color w:val="000000" w:themeColor="text1"/>
        </w:rPr>
        <w:t>4</w:t>
      </w:r>
      <w:r w:rsidR="00CA100D">
        <w:rPr>
          <w:rFonts w:ascii="Times New Roman" w:hAnsi="Times New Roman" w:cs="Times New Roman"/>
          <w:color w:val="000000" w:themeColor="text1"/>
        </w:rPr>
        <w:t>)</w:t>
      </w:r>
      <w:r w:rsidR="00BA5790" w:rsidRPr="00BA5790">
        <w:rPr>
          <w:rFonts w:ascii="Times New Roman" w:hAnsi="Times New Roman" w:cs="Times New Roman"/>
          <w:color w:val="000000" w:themeColor="text1"/>
        </w:rPr>
        <w:t xml:space="preserve">. </w:t>
      </w:r>
      <w:bookmarkStart w:id="43" w:name="_Hlk161470903"/>
      <w:r w:rsidR="007634A4">
        <w:rPr>
          <w:rFonts w:ascii="Times New Roman" w:hAnsi="Times New Roman" w:cs="Times New Roman"/>
          <w:color w:val="000000" w:themeColor="text1"/>
        </w:rPr>
        <w:t xml:space="preserve">This imbalance </w:t>
      </w:r>
      <w:r w:rsidR="00C5270E">
        <w:rPr>
          <w:rFonts w:ascii="Times New Roman" w:hAnsi="Times New Roman" w:cs="Times New Roman"/>
          <w:color w:val="000000" w:themeColor="text1"/>
        </w:rPr>
        <w:t>c</w:t>
      </w:r>
      <w:r w:rsidR="000711CA">
        <w:rPr>
          <w:rFonts w:ascii="Times New Roman" w:hAnsi="Times New Roman" w:cs="Times New Roman"/>
          <w:color w:val="000000" w:themeColor="text1"/>
        </w:rPr>
        <w:t>ould</w:t>
      </w:r>
      <w:r w:rsidR="00C5270E">
        <w:rPr>
          <w:rFonts w:ascii="Times New Roman" w:hAnsi="Times New Roman" w:cs="Times New Roman"/>
          <w:color w:val="000000" w:themeColor="text1"/>
        </w:rPr>
        <w:t xml:space="preserve"> </w:t>
      </w:r>
      <w:r w:rsidR="00BA5790" w:rsidRPr="00BA5790">
        <w:rPr>
          <w:rFonts w:ascii="Times New Roman" w:hAnsi="Times New Roman" w:cs="Times New Roman"/>
          <w:color w:val="000000" w:themeColor="text1"/>
        </w:rPr>
        <w:t xml:space="preserve">not only </w:t>
      </w:r>
      <w:r w:rsidR="00C5270E" w:rsidRPr="00BA5790">
        <w:rPr>
          <w:rFonts w:ascii="Times New Roman" w:hAnsi="Times New Roman" w:cs="Times New Roman"/>
          <w:color w:val="000000" w:themeColor="text1"/>
        </w:rPr>
        <w:t>undermine</w:t>
      </w:r>
      <w:r w:rsidR="00BA5790" w:rsidRPr="00BA5790">
        <w:rPr>
          <w:rFonts w:ascii="Times New Roman" w:hAnsi="Times New Roman" w:cs="Times New Roman"/>
          <w:color w:val="000000" w:themeColor="text1"/>
        </w:rPr>
        <w:t xml:space="preserve"> </w:t>
      </w:r>
      <w:r w:rsidR="000711CA">
        <w:rPr>
          <w:rFonts w:ascii="Times New Roman" w:hAnsi="Times New Roman" w:cs="Times New Roman"/>
          <w:color w:val="000000" w:themeColor="text1"/>
        </w:rPr>
        <w:t xml:space="preserve">our </w:t>
      </w:r>
      <w:r w:rsidR="00BA5790" w:rsidRPr="00BA5790">
        <w:rPr>
          <w:rFonts w:ascii="Times New Roman" w:hAnsi="Times New Roman" w:cs="Times New Roman"/>
          <w:color w:val="000000" w:themeColor="text1"/>
        </w:rPr>
        <w:t>model's overall accuracy</w:t>
      </w:r>
      <w:r w:rsidR="00680BAD">
        <w:rPr>
          <w:rFonts w:ascii="Times New Roman" w:hAnsi="Times New Roman" w:cs="Times New Roman"/>
          <w:color w:val="000000" w:themeColor="text1"/>
        </w:rPr>
        <w:t>,</w:t>
      </w:r>
      <w:r w:rsidR="00BA5790" w:rsidRPr="00BA5790">
        <w:rPr>
          <w:rFonts w:ascii="Times New Roman" w:hAnsi="Times New Roman" w:cs="Times New Roman"/>
          <w:color w:val="000000" w:themeColor="text1"/>
        </w:rPr>
        <w:t xml:space="preserve"> by impairing its ability to classify </w:t>
      </w:r>
      <w:bookmarkStart w:id="44" w:name="_Hlk161470850"/>
      <w:r w:rsidR="00BA5790" w:rsidRPr="00BA5790">
        <w:rPr>
          <w:rFonts w:ascii="Times New Roman" w:hAnsi="Times New Roman" w:cs="Times New Roman"/>
          <w:color w:val="000000" w:themeColor="text1"/>
        </w:rPr>
        <w:t>underrepresented classes</w:t>
      </w:r>
      <w:bookmarkEnd w:id="44"/>
      <w:r w:rsidR="00680BAD">
        <w:rPr>
          <w:rFonts w:ascii="Times New Roman" w:hAnsi="Times New Roman" w:cs="Times New Roman"/>
          <w:color w:val="000000" w:themeColor="text1"/>
        </w:rPr>
        <w:t>,</w:t>
      </w:r>
      <w:r w:rsidR="00BA5790" w:rsidRPr="00BA5790">
        <w:rPr>
          <w:rFonts w:ascii="Times New Roman" w:hAnsi="Times New Roman" w:cs="Times New Roman"/>
          <w:color w:val="000000" w:themeColor="text1"/>
        </w:rPr>
        <w:t xml:space="preserve"> but also affect</w:t>
      </w:r>
      <w:r w:rsidR="00680BAD">
        <w:rPr>
          <w:rFonts w:ascii="Times New Roman" w:hAnsi="Times New Roman" w:cs="Times New Roman"/>
          <w:color w:val="000000" w:themeColor="text1"/>
        </w:rPr>
        <w:t>s</w:t>
      </w:r>
      <w:r w:rsidR="00BA5790" w:rsidRPr="00BA5790">
        <w:rPr>
          <w:rFonts w:ascii="Times New Roman" w:hAnsi="Times New Roman" w:cs="Times New Roman"/>
          <w:color w:val="000000" w:themeColor="text1"/>
        </w:rPr>
        <w:t xml:space="preserve"> its generalizability to </w:t>
      </w:r>
      <w:r w:rsidR="00680BAD">
        <w:rPr>
          <w:rFonts w:ascii="Times New Roman" w:hAnsi="Times New Roman" w:cs="Times New Roman"/>
          <w:color w:val="000000" w:themeColor="text1"/>
        </w:rPr>
        <w:t>unseen</w:t>
      </w:r>
      <w:r w:rsidR="00BA5790" w:rsidRPr="00BA5790">
        <w:rPr>
          <w:rFonts w:ascii="Times New Roman" w:hAnsi="Times New Roman" w:cs="Times New Roman"/>
          <w:color w:val="000000" w:themeColor="text1"/>
        </w:rPr>
        <w:t xml:space="preserve"> data, </w:t>
      </w:r>
      <w:r w:rsidR="007634A4">
        <w:rPr>
          <w:rFonts w:ascii="Times New Roman" w:hAnsi="Times New Roman" w:cs="Times New Roman"/>
          <w:color w:val="000000" w:themeColor="text1"/>
        </w:rPr>
        <w:t xml:space="preserve">especially </w:t>
      </w:r>
      <w:r w:rsidR="00BA5790" w:rsidRPr="00BA5790">
        <w:rPr>
          <w:rFonts w:ascii="Times New Roman" w:hAnsi="Times New Roman" w:cs="Times New Roman"/>
          <w:color w:val="000000" w:themeColor="text1"/>
        </w:rPr>
        <w:t xml:space="preserve">for </w:t>
      </w:r>
      <w:r w:rsidR="001D6E62" w:rsidRPr="00BA5790">
        <w:rPr>
          <w:rFonts w:ascii="Times New Roman" w:hAnsi="Times New Roman" w:cs="Times New Roman"/>
          <w:color w:val="000000" w:themeColor="text1"/>
        </w:rPr>
        <w:t>underrepresented</w:t>
      </w:r>
      <w:r w:rsidR="00BA5790" w:rsidRPr="00BA5790">
        <w:rPr>
          <w:rFonts w:ascii="Times New Roman" w:hAnsi="Times New Roman" w:cs="Times New Roman"/>
          <w:color w:val="000000" w:themeColor="text1"/>
        </w:rPr>
        <w:t xml:space="preserve"> classes</w:t>
      </w:r>
      <w:bookmarkEnd w:id="43"/>
      <w:r w:rsidR="00CA100D">
        <w:rPr>
          <w:rFonts w:ascii="Times New Roman" w:hAnsi="Times New Roman" w:cs="Times New Roman"/>
          <w:color w:val="000000" w:themeColor="text1"/>
        </w:rPr>
        <w:t xml:space="preserve"> (</w:t>
      </w:r>
      <w:r w:rsidR="001B31D4">
        <w:rPr>
          <w:rFonts w:ascii="Times New Roman" w:hAnsi="Times New Roman" w:cs="Times New Roman"/>
          <w:color w:val="000000" w:themeColor="text1"/>
        </w:rPr>
        <w:t>3</w:t>
      </w:r>
      <w:r w:rsidR="00D90ECF">
        <w:rPr>
          <w:rFonts w:ascii="Times New Roman" w:hAnsi="Times New Roman" w:cs="Times New Roman"/>
          <w:color w:val="000000" w:themeColor="text1"/>
        </w:rPr>
        <w:t>4</w:t>
      </w:r>
      <w:r w:rsidR="00CA100D">
        <w:rPr>
          <w:rFonts w:ascii="Times New Roman" w:hAnsi="Times New Roman" w:cs="Times New Roman"/>
          <w:color w:val="000000" w:themeColor="text1"/>
        </w:rPr>
        <w:t>)</w:t>
      </w:r>
      <w:r w:rsidR="00BA5790" w:rsidRPr="00BA5790">
        <w:rPr>
          <w:rFonts w:ascii="Times New Roman" w:hAnsi="Times New Roman" w:cs="Times New Roman"/>
          <w:color w:val="000000" w:themeColor="text1"/>
        </w:rPr>
        <w:t>.</w:t>
      </w:r>
      <w:r w:rsidR="00BC46FB">
        <w:rPr>
          <w:rFonts w:ascii="Times New Roman" w:hAnsi="Times New Roman" w:cs="Times New Roman"/>
          <w:color w:val="000000" w:themeColor="text1"/>
        </w:rPr>
        <w:t xml:space="preserve"> </w:t>
      </w:r>
      <w:r w:rsidR="00336BE6">
        <w:rPr>
          <w:rFonts w:ascii="Times New Roman" w:hAnsi="Times New Roman" w:cs="Times New Roman"/>
          <w:color w:val="000000" w:themeColor="text1"/>
        </w:rPr>
        <w:t xml:space="preserve">To </w:t>
      </w:r>
      <w:r w:rsidR="00321D59">
        <w:rPr>
          <w:rFonts w:ascii="Times New Roman" w:hAnsi="Times New Roman" w:cs="Times New Roman"/>
          <w:color w:val="000000" w:themeColor="text1"/>
        </w:rPr>
        <w:t>remedy this imbalance, we utilized s</w:t>
      </w:r>
      <w:r w:rsidR="00336BE6" w:rsidRPr="00336BE6">
        <w:rPr>
          <w:rFonts w:ascii="Times New Roman" w:hAnsi="Times New Roman" w:cs="Times New Roman"/>
          <w:color w:val="000000" w:themeColor="text1"/>
        </w:rPr>
        <w:t xml:space="preserve">tratified sampling </w:t>
      </w:r>
      <w:r w:rsidR="00680BAD">
        <w:rPr>
          <w:rFonts w:ascii="Times New Roman" w:hAnsi="Times New Roman" w:cs="Times New Roman"/>
          <w:color w:val="000000" w:themeColor="text1"/>
        </w:rPr>
        <w:t xml:space="preserve">which </w:t>
      </w:r>
      <w:r w:rsidR="00336BE6" w:rsidRPr="00336BE6">
        <w:rPr>
          <w:rFonts w:ascii="Times New Roman" w:hAnsi="Times New Roman" w:cs="Times New Roman"/>
          <w:color w:val="000000" w:themeColor="text1"/>
        </w:rPr>
        <w:t xml:space="preserve">is a method that ensures every </w:t>
      </w:r>
      <w:r w:rsidR="00C5270E">
        <w:rPr>
          <w:rFonts w:ascii="Times New Roman" w:hAnsi="Times New Roman" w:cs="Times New Roman"/>
          <w:color w:val="000000" w:themeColor="text1"/>
        </w:rPr>
        <w:t xml:space="preserve">species </w:t>
      </w:r>
      <w:r w:rsidR="00336BE6" w:rsidRPr="00336BE6">
        <w:rPr>
          <w:rFonts w:ascii="Times New Roman" w:hAnsi="Times New Roman" w:cs="Times New Roman"/>
          <w:color w:val="000000" w:themeColor="text1"/>
        </w:rPr>
        <w:t xml:space="preserve">in a dataset is fairly represented across training, validation, and testing sets. </w:t>
      </w:r>
      <w:r w:rsidR="00A0563D">
        <w:rPr>
          <w:rFonts w:ascii="Times New Roman" w:hAnsi="Times New Roman" w:cs="Times New Roman"/>
          <w:color w:val="000000" w:themeColor="text1"/>
        </w:rPr>
        <w:t xml:space="preserve">This method </w:t>
      </w:r>
      <w:r w:rsidR="00336BE6" w:rsidRPr="00336BE6">
        <w:rPr>
          <w:rFonts w:ascii="Times New Roman" w:hAnsi="Times New Roman" w:cs="Times New Roman"/>
          <w:color w:val="000000" w:themeColor="text1"/>
        </w:rPr>
        <w:t xml:space="preserve">works by dividing the </w:t>
      </w:r>
      <w:r w:rsidR="00602C29">
        <w:rPr>
          <w:rFonts w:ascii="Times New Roman" w:hAnsi="Times New Roman" w:cs="Times New Roman"/>
          <w:color w:val="000000" w:themeColor="text1"/>
        </w:rPr>
        <w:t xml:space="preserve">images in the dataset </w:t>
      </w:r>
      <w:r w:rsidR="00336BE6" w:rsidRPr="00336BE6">
        <w:rPr>
          <w:rFonts w:ascii="Times New Roman" w:hAnsi="Times New Roman" w:cs="Times New Roman"/>
          <w:color w:val="000000" w:themeColor="text1"/>
        </w:rPr>
        <w:t>into smaller, similar groups based on</w:t>
      </w:r>
      <w:r w:rsidR="003B4546">
        <w:rPr>
          <w:rFonts w:ascii="Times New Roman" w:hAnsi="Times New Roman" w:cs="Times New Roman"/>
          <w:color w:val="000000" w:themeColor="text1"/>
        </w:rPr>
        <w:t xml:space="preserve"> </w:t>
      </w:r>
      <w:r w:rsidR="00463FD5">
        <w:rPr>
          <w:rFonts w:ascii="Times New Roman" w:hAnsi="Times New Roman" w:cs="Times New Roman"/>
          <w:color w:val="000000" w:themeColor="text1"/>
        </w:rPr>
        <w:t>the s</w:t>
      </w:r>
      <w:r w:rsidR="003B4546">
        <w:rPr>
          <w:rFonts w:ascii="Times New Roman" w:hAnsi="Times New Roman" w:cs="Times New Roman"/>
          <w:color w:val="000000" w:themeColor="text1"/>
        </w:rPr>
        <w:t>pecies</w:t>
      </w:r>
      <w:r w:rsidR="00336BE6" w:rsidRPr="00336BE6">
        <w:rPr>
          <w:rFonts w:ascii="Times New Roman" w:hAnsi="Times New Roman" w:cs="Times New Roman"/>
          <w:color w:val="000000" w:themeColor="text1"/>
        </w:rPr>
        <w:t xml:space="preserve">. </w:t>
      </w:r>
      <w:r w:rsidR="00A0563D" w:rsidRPr="00A0563D">
        <w:rPr>
          <w:rFonts w:ascii="Times New Roman" w:hAnsi="Times New Roman" w:cs="Times New Roman"/>
          <w:color w:val="000000" w:themeColor="text1"/>
        </w:rPr>
        <w:t>Then, it randomly selects images from these groups while maintaining the original</w:t>
      </w:r>
      <w:r w:rsidR="0032054D">
        <w:rPr>
          <w:rFonts w:ascii="Times New Roman" w:hAnsi="Times New Roman" w:cs="Times New Roman"/>
          <w:color w:val="000000" w:themeColor="text1"/>
        </w:rPr>
        <w:t xml:space="preserve"> ratio of species present within the larger dataset</w:t>
      </w:r>
      <w:r w:rsidR="00E358C2">
        <w:rPr>
          <w:rFonts w:ascii="Times New Roman" w:hAnsi="Times New Roman" w:cs="Times New Roman"/>
          <w:color w:val="000000" w:themeColor="text1"/>
        </w:rPr>
        <w:t>.</w:t>
      </w:r>
      <w:r w:rsidR="00336BE6" w:rsidRPr="00336BE6">
        <w:rPr>
          <w:rFonts w:ascii="Times New Roman" w:hAnsi="Times New Roman" w:cs="Times New Roman"/>
          <w:color w:val="000000" w:themeColor="text1"/>
        </w:rPr>
        <w:t xml:space="preserve"> </w:t>
      </w:r>
      <w:r w:rsidR="004D3E65" w:rsidRPr="004D3E65">
        <w:rPr>
          <w:rFonts w:ascii="Times New Roman" w:hAnsi="Times New Roman" w:cs="Times New Roman"/>
          <w:color w:val="000000" w:themeColor="text1"/>
        </w:rPr>
        <w:t>Figure 1 provides a visual illustration of this process</w:t>
      </w:r>
      <w:r w:rsidR="004D3E65">
        <w:rPr>
          <w:rFonts w:ascii="Times New Roman" w:hAnsi="Times New Roman" w:cs="Times New Roman"/>
          <w:color w:val="000000" w:themeColor="text1"/>
        </w:rPr>
        <w:t xml:space="preserve">. </w:t>
      </w:r>
      <w:r w:rsidR="00336BE6" w:rsidRPr="00336BE6">
        <w:rPr>
          <w:rFonts w:ascii="Times New Roman" w:hAnsi="Times New Roman" w:cs="Times New Roman"/>
          <w:color w:val="000000" w:themeColor="text1"/>
        </w:rPr>
        <w:t>This method helps to prevent the issue of having some classes underrepresented or even missing in any of the subsets, making sure all classes are included.</w:t>
      </w:r>
    </w:p>
    <w:p w14:paraId="1BC7D300" w14:textId="38925A33" w:rsidR="00322E82" w:rsidRPr="003924FA" w:rsidRDefault="00322E82" w:rsidP="00322E82">
      <w:pPr>
        <w:pStyle w:val="Heading2"/>
        <w:spacing w:line="480" w:lineRule="auto"/>
        <w:rPr>
          <w:lang w:val="en-CA"/>
        </w:rPr>
      </w:pPr>
      <w:bookmarkStart w:id="45" w:name="_Toc161977237"/>
      <w:r w:rsidRPr="003924FA">
        <w:rPr>
          <w:lang w:val="en-CA"/>
        </w:rPr>
        <w:t>3.</w:t>
      </w:r>
      <w:r w:rsidR="00CE2EEF">
        <w:rPr>
          <w:lang w:val="en-CA"/>
        </w:rPr>
        <w:t>4</w:t>
      </w:r>
      <w:r w:rsidRPr="003924FA">
        <w:rPr>
          <w:lang w:val="en-CA"/>
        </w:rPr>
        <w:t xml:space="preserve">) </w:t>
      </w:r>
      <w:r w:rsidR="007C55FD">
        <w:rPr>
          <w:lang w:val="en-CA"/>
        </w:rPr>
        <w:t>Hyperparameter Optimization and Early Stopping</w:t>
      </w:r>
      <w:bookmarkEnd w:id="45"/>
    </w:p>
    <w:p w14:paraId="575E2867" w14:textId="40740E60" w:rsidR="00C32C71" w:rsidRDefault="003B4E8B" w:rsidP="00527DBF">
      <w:pPr>
        <w:spacing w:line="480" w:lineRule="auto"/>
        <w:ind w:firstLine="720"/>
        <w:rPr>
          <w:rFonts w:ascii="Times New Roman" w:hAnsi="Times New Roman" w:cs="Times New Roman"/>
          <w:color w:val="000000" w:themeColor="text1"/>
          <w:lang w:val="en-CA"/>
        </w:rPr>
      </w:pPr>
      <w:r>
        <w:rPr>
          <w:rFonts w:ascii="Times New Roman" w:hAnsi="Times New Roman" w:cs="Times New Roman"/>
          <w:color w:val="000000" w:themeColor="text1"/>
          <w:lang w:val="en-CA"/>
        </w:rPr>
        <w:t xml:space="preserve">Hyperparameter optimization was </w:t>
      </w:r>
      <w:r w:rsidR="00680BAD">
        <w:rPr>
          <w:rFonts w:ascii="Times New Roman" w:hAnsi="Times New Roman" w:cs="Times New Roman"/>
          <w:color w:val="000000" w:themeColor="text1"/>
          <w:lang w:val="en-CA"/>
        </w:rPr>
        <w:t>implemented for our model.</w:t>
      </w:r>
      <w:r>
        <w:rPr>
          <w:rFonts w:ascii="Times New Roman" w:hAnsi="Times New Roman" w:cs="Times New Roman"/>
          <w:color w:val="000000" w:themeColor="text1"/>
          <w:lang w:val="en-CA"/>
        </w:rPr>
        <w:t xml:space="preserve"> </w:t>
      </w:r>
      <w:r w:rsidR="000A64A5">
        <w:rPr>
          <w:rFonts w:ascii="Times New Roman" w:hAnsi="Times New Roman" w:cs="Times New Roman"/>
          <w:color w:val="000000" w:themeColor="text1"/>
          <w:lang w:val="en-CA"/>
        </w:rPr>
        <w:t>Specifically,</w:t>
      </w:r>
      <w:r>
        <w:rPr>
          <w:rFonts w:ascii="Times New Roman" w:hAnsi="Times New Roman" w:cs="Times New Roman"/>
          <w:color w:val="000000" w:themeColor="text1"/>
          <w:lang w:val="en-CA"/>
        </w:rPr>
        <w:t xml:space="preserve"> </w:t>
      </w:r>
      <w:r w:rsidR="00C32C71" w:rsidRPr="00C32C71">
        <w:rPr>
          <w:rFonts w:ascii="Times New Roman" w:hAnsi="Times New Roman" w:cs="Times New Roman"/>
          <w:color w:val="000000" w:themeColor="text1"/>
          <w:lang w:val="en-CA"/>
        </w:rPr>
        <w:t>a grid search approach was</w:t>
      </w:r>
      <w:r w:rsidR="00680BAD">
        <w:rPr>
          <w:rFonts w:ascii="Times New Roman" w:hAnsi="Times New Roman" w:cs="Times New Roman"/>
          <w:color w:val="000000" w:themeColor="text1"/>
          <w:lang w:val="en-CA"/>
        </w:rPr>
        <w:t xml:space="preserve"> used</w:t>
      </w:r>
      <w:r w:rsidR="00C32C71" w:rsidRPr="00C32C71">
        <w:rPr>
          <w:rFonts w:ascii="Times New Roman" w:hAnsi="Times New Roman" w:cs="Times New Roman"/>
          <w:color w:val="000000" w:themeColor="text1"/>
          <w:lang w:val="en-CA"/>
        </w:rPr>
        <w:t>. Grid search is a systematic way of exploring different combinations of hyperparameters to find the best-performing configuration (</w:t>
      </w:r>
      <w:r w:rsidR="001C57FE">
        <w:rPr>
          <w:rFonts w:ascii="Times New Roman" w:hAnsi="Times New Roman" w:cs="Times New Roman"/>
          <w:color w:val="000000" w:themeColor="text1"/>
          <w:lang w:val="en-CA"/>
        </w:rPr>
        <w:t>35</w:t>
      </w:r>
      <w:r w:rsidR="00C32C71" w:rsidRPr="00C32C71">
        <w:rPr>
          <w:rFonts w:ascii="Times New Roman" w:hAnsi="Times New Roman" w:cs="Times New Roman"/>
          <w:color w:val="000000" w:themeColor="text1"/>
          <w:lang w:val="en-CA"/>
        </w:rPr>
        <w:t xml:space="preserve">). </w:t>
      </w:r>
      <w:bookmarkStart w:id="46" w:name="_Hlk161490126"/>
      <w:r w:rsidR="00C15E39">
        <w:rPr>
          <w:rFonts w:ascii="Times New Roman" w:hAnsi="Times New Roman" w:cs="Times New Roman"/>
          <w:color w:val="000000" w:themeColor="text1"/>
          <w:lang w:val="en-CA"/>
        </w:rPr>
        <w:t xml:space="preserve">We optimized for batch size, learning rate as well as optimizer used </w:t>
      </w:r>
      <w:bookmarkEnd w:id="46"/>
      <w:r w:rsidR="00C15E39">
        <w:rPr>
          <w:rFonts w:ascii="Times New Roman" w:hAnsi="Times New Roman" w:cs="Times New Roman"/>
          <w:color w:val="000000" w:themeColor="text1"/>
          <w:lang w:val="en-CA"/>
        </w:rPr>
        <w:t>(</w:t>
      </w:r>
      <w:r w:rsidR="00EA543B">
        <w:rPr>
          <w:rFonts w:ascii="Times New Roman" w:hAnsi="Times New Roman" w:cs="Times New Roman"/>
          <w:color w:val="000000" w:themeColor="text1"/>
          <w:lang w:val="en-CA"/>
        </w:rPr>
        <w:t xml:space="preserve">Table </w:t>
      </w:r>
      <w:r w:rsidR="00B80408">
        <w:rPr>
          <w:rFonts w:ascii="Times New Roman" w:hAnsi="Times New Roman" w:cs="Times New Roman"/>
          <w:color w:val="000000" w:themeColor="text1"/>
          <w:lang w:val="en-CA"/>
        </w:rPr>
        <w:t>6</w:t>
      </w:r>
      <w:r w:rsidR="00C15E39">
        <w:rPr>
          <w:rFonts w:ascii="Times New Roman" w:hAnsi="Times New Roman" w:cs="Times New Roman"/>
          <w:color w:val="000000" w:themeColor="text1"/>
          <w:lang w:val="en-CA"/>
        </w:rPr>
        <w:t>)</w:t>
      </w:r>
      <w:r w:rsidR="00EA543B">
        <w:rPr>
          <w:rFonts w:ascii="Times New Roman" w:hAnsi="Times New Roman" w:cs="Times New Roman"/>
          <w:color w:val="000000" w:themeColor="text1"/>
          <w:lang w:val="en-CA"/>
        </w:rPr>
        <w:t xml:space="preserve">. </w:t>
      </w:r>
      <w:r w:rsidR="00C32C71" w:rsidRPr="00C32C71">
        <w:rPr>
          <w:rFonts w:ascii="Times New Roman" w:hAnsi="Times New Roman" w:cs="Times New Roman"/>
          <w:color w:val="000000" w:themeColor="text1"/>
          <w:lang w:val="en-CA"/>
        </w:rPr>
        <w:t>Each combination of hyperparameters was evaluated using the validation subset, and the best-performing configuration was selected for the final model training.</w:t>
      </w:r>
      <w:r w:rsidR="00EA543B">
        <w:rPr>
          <w:rFonts w:ascii="Times New Roman" w:hAnsi="Times New Roman" w:cs="Times New Roman"/>
          <w:color w:val="000000" w:themeColor="text1"/>
          <w:lang w:val="en-CA"/>
        </w:rPr>
        <w:t xml:space="preserve"> </w:t>
      </w:r>
      <w:r w:rsidR="000711CA">
        <w:rPr>
          <w:rFonts w:ascii="Times New Roman" w:hAnsi="Times New Roman" w:cs="Times New Roman"/>
          <w:color w:val="000000" w:themeColor="text1"/>
          <w:lang w:val="en-CA"/>
        </w:rPr>
        <w:t xml:space="preserve">Our </w:t>
      </w:r>
      <w:r w:rsidR="00C32C71" w:rsidRPr="00C32C71">
        <w:rPr>
          <w:rFonts w:ascii="Times New Roman" w:hAnsi="Times New Roman" w:cs="Times New Roman"/>
          <w:color w:val="000000" w:themeColor="text1"/>
          <w:lang w:val="en-CA"/>
        </w:rPr>
        <w:t xml:space="preserve">model was trained using the chosen hyperparameters for </w:t>
      </w:r>
      <w:r w:rsidR="00151F0A">
        <w:rPr>
          <w:rFonts w:ascii="Times New Roman" w:hAnsi="Times New Roman" w:cs="Times New Roman"/>
          <w:color w:val="000000" w:themeColor="text1"/>
          <w:lang w:val="en-CA"/>
        </w:rPr>
        <w:t xml:space="preserve">150 </w:t>
      </w:r>
      <w:r w:rsidR="00C32C71" w:rsidRPr="00C32C71">
        <w:rPr>
          <w:rFonts w:ascii="Times New Roman" w:hAnsi="Times New Roman" w:cs="Times New Roman"/>
          <w:color w:val="000000" w:themeColor="text1"/>
          <w:lang w:val="en-CA"/>
        </w:rPr>
        <w:t>epochs</w:t>
      </w:r>
      <w:r w:rsidR="00151F0A">
        <w:rPr>
          <w:rFonts w:ascii="Times New Roman" w:hAnsi="Times New Roman" w:cs="Times New Roman"/>
          <w:color w:val="000000" w:themeColor="text1"/>
          <w:lang w:val="en-CA"/>
        </w:rPr>
        <w:t>, however, e</w:t>
      </w:r>
      <w:r w:rsidR="00C32C71" w:rsidRPr="00C32C71">
        <w:rPr>
          <w:rFonts w:ascii="Times New Roman" w:hAnsi="Times New Roman" w:cs="Times New Roman"/>
          <w:color w:val="000000" w:themeColor="text1"/>
          <w:lang w:val="en-CA"/>
        </w:rPr>
        <w:t>arly stopping was</w:t>
      </w:r>
      <w:r w:rsidR="00151F0A">
        <w:rPr>
          <w:rFonts w:ascii="Times New Roman" w:hAnsi="Times New Roman" w:cs="Times New Roman"/>
          <w:color w:val="000000" w:themeColor="text1"/>
          <w:lang w:val="en-CA"/>
        </w:rPr>
        <w:t xml:space="preserve"> also</w:t>
      </w:r>
      <w:r w:rsidR="00C32C71" w:rsidRPr="00C32C71">
        <w:rPr>
          <w:rFonts w:ascii="Times New Roman" w:hAnsi="Times New Roman" w:cs="Times New Roman"/>
          <w:color w:val="000000" w:themeColor="text1"/>
          <w:lang w:val="en-CA"/>
        </w:rPr>
        <w:t xml:space="preserve"> implemented as a regularization technique to prevent overfitting</w:t>
      </w:r>
      <w:r w:rsidR="00740154">
        <w:rPr>
          <w:rFonts w:ascii="Times New Roman" w:hAnsi="Times New Roman" w:cs="Times New Roman"/>
          <w:color w:val="000000" w:themeColor="text1"/>
          <w:lang w:val="en-CA"/>
        </w:rPr>
        <w:t xml:space="preserve"> (</w:t>
      </w:r>
      <w:r w:rsidR="00852799">
        <w:rPr>
          <w:rFonts w:ascii="Times New Roman" w:hAnsi="Times New Roman" w:cs="Times New Roman"/>
          <w:color w:val="000000" w:themeColor="text1"/>
          <w:lang w:val="en-CA"/>
        </w:rPr>
        <w:t>36</w:t>
      </w:r>
      <w:r w:rsidR="00740154">
        <w:rPr>
          <w:rFonts w:ascii="Times New Roman" w:hAnsi="Times New Roman" w:cs="Times New Roman"/>
          <w:color w:val="000000" w:themeColor="text1"/>
          <w:lang w:val="en-CA"/>
        </w:rPr>
        <w:t>)</w:t>
      </w:r>
      <w:r w:rsidR="00C32C71" w:rsidRPr="00C32C71">
        <w:rPr>
          <w:rFonts w:ascii="Times New Roman" w:hAnsi="Times New Roman" w:cs="Times New Roman"/>
          <w:color w:val="000000" w:themeColor="text1"/>
          <w:lang w:val="en-CA"/>
        </w:rPr>
        <w:t xml:space="preserve">. Early stopping monitors </w:t>
      </w:r>
      <w:r w:rsidR="000711CA">
        <w:rPr>
          <w:rFonts w:ascii="Times New Roman" w:hAnsi="Times New Roman" w:cs="Times New Roman"/>
          <w:color w:val="000000" w:themeColor="text1"/>
          <w:lang w:val="en-CA"/>
        </w:rPr>
        <w:t>a</w:t>
      </w:r>
      <w:r w:rsidR="00C32C71" w:rsidRPr="00C32C71">
        <w:rPr>
          <w:rFonts w:ascii="Times New Roman" w:hAnsi="Times New Roman" w:cs="Times New Roman"/>
          <w:color w:val="000000" w:themeColor="text1"/>
          <w:lang w:val="en-CA"/>
        </w:rPr>
        <w:t xml:space="preserve"> model's performance on the validation subset and stops the training process if the performance does not improve for a predefined number of epochs, known as the patience (</w:t>
      </w:r>
      <w:r w:rsidR="00852799">
        <w:rPr>
          <w:rFonts w:ascii="Times New Roman" w:hAnsi="Times New Roman" w:cs="Times New Roman"/>
          <w:color w:val="000000" w:themeColor="text1"/>
          <w:lang w:val="en-CA"/>
        </w:rPr>
        <w:t>36</w:t>
      </w:r>
      <w:r w:rsidR="00C32C71" w:rsidRPr="00C32C71">
        <w:rPr>
          <w:rFonts w:ascii="Times New Roman" w:hAnsi="Times New Roman" w:cs="Times New Roman"/>
          <w:color w:val="000000" w:themeColor="text1"/>
          <w:lang w:val="en-CA"/>
        </w:rPr>
        <w:t xml:space="preserve">). </w:t>
      </w:r>
      <w:r w:rsidR="00045A45">
        <w:rPr>
          <w:rFonts w:ascii="Times New Roman" w:hAnsi="Times New Roman" w:cs="Times New Roman"/>
          <w:color w:val="000000" w:themeColor="text1"/>
          <w:lang w:val="en-CA"/>
        </w:rPr>
        <w:t>A</w:t>
      </w:r>
      <w:r w:rsidR="00C32C71" w:rsidRPr="00C32C71">
        <w:rPr>
          <w:rFonts w:ascii="Times New Roman" w:hAnsi="Times New Roman" w:cs="Times New Roman"/>
          <w:color w:val="000000" w:themeColor="text1"/>
          <w:lang w:val="en-CA"/>
        </w:rPr>
        <w:t xml:space="preserve"> patience value of 10 epochs was used. If the validation loss did not decrease for 10 consecutive epochs, the training was halted, and the model weights from the epoch with the lowest validation loss were saved </w:t>
      </w:r>
      <w:r w:rsidR="00CE3B3B">
        <w:rPr>
          <w:rFonts w:ascii="Times New Roman" w:hAnsi="Times New Roman" w:cs="Times New Roman"/>
          <w:color w:val="000000" w:themeColor="text1"/>
          <w:lang w:val="en-CA"/>
        </w:rPr>
        <w:t xml:space="preserve">for that </w:t>
      </w:r>
      <w:r w:rsidR="00166EB1">
        <w:rPr>
          <w:rFonts w:ascii="Times New Roman" w:hAnsi="Times New Roman" w:cs="Times New Roman"/>
          <w:color w:val="000000" w:themeColor="text1"/>
          <w:lang w:val="en-CA"/>
        </w:rPr>
        <w:t>permutation of the model</w:t>
      </w:r>
      <w:r w:rsidR="00C32C71" w:rsidRPr="00C32C71">
        <w:rPr>
          <w:rFonts w:ascii="Times New Roman" w:hAnsi="Times New Roman" w:cs="Times New Roman"/>
          <w:color w:val="000000" w:themeColor="text1"/>
          <w:lang w:val="en-CA"/>
        </w:rPr>
        <w:t xml:space="preserve">. </w:t>
      </w:r>
    </w:p>
    <w:p w14:paraId="1B058787" w14:textId="2EDFC9D0" w:rsidR="007C55FD" w:rsidRPr="00C32C71" w:rsidRDefault="00527DBF" w:rsidP="00527DBF">
      <w:pPr>
        <w:pStyle w:val="Heading2"/>
        <w:spacing w:line="480" w:lineRule="auto"/>
        <w:rPr>
          <w:lang w:val="en-CA"/>
        </w:rPr>
      </w:pPr>
      <w:bookmarkStart w:id="47" w:name="_Toc161977238"/>
      <w:r>
        <w:rPr>
          <w:lang w:val="en-CA"/>
        </w:rPr>
        <w:lastRenderedPageBreak/>
        <w:t>3.5) Model Training</w:t>
      </w:r>
      <w:bookmarkEnd w:id="47"/>
    </w:p>
    <w:p w14:paraId="00674158" w14:textId="38E061D8" w:rsidR="00C85F84" w:rsidRDefault="000711CA" w:rsidP="006A508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lang w:val="en-CA"/>
        </w:rPr>
        <w:t>Our</w:t>
      </w:r>
      <w:r w:rsidR="00050BD1">
        <w:rPr>
          <w:rFonts w:ascii="Times New Roman" w:hAnsi="Times New Roman" w:cs="Times New Roman"/>
          <w:color w:val="000000" w:themeColor="text1"/>
          <w:lang w:val="en-CA"/>
        </w:rPr>
        <w:t xml:space="preserve"> model was trained on the </w:t>
      </w:r>
      <w:bookmarkStart w:id="48" w:name="_Hlk161488627"/>
      <w:r w:rsidR="00050BD1" w:rsidRPr="00924752">
        <w:rPr>
          <w:rFonts w:ascii="Times New Roman" w:hAnsi="Times New Roman" w:cs="Times New Roman"/>
          <w:color w:val="000000" w:themeColor="text1"/>
        </w:rPr>
        <w:t>Advanced Research Computing (ARC) cluster</w:t>
      </w:r>
      <w:bookmarkEnd w:id="48"/>
      <w:r w:rsidR="00050BD1">
        <w:rPr>
          <w:rFonts w:ascii="Times New Roman" w:hAnsi="Times New Roman" w:cs="Times New Roman"/>
          <w:color w:val="000000" w:themeColor="text1"/>
        </w:rPr>
        <w:t xml:space="preserve"> with two</w:t>
      </w:r>
      <w:r w:rsidR="00050BD1" w:rsidRPr="00593B18">
        <w:rPr>
          <w:rFonts w:ascii="Times New Roman" w:hAnsi="Times New Roman" w:cs="Times New Roman"/>
          <w:color w:val="000000" w:themeColor="text1"/>
        </w:rPr>
        <w:t xml:space="preserve"> </w:t>
      </w:r>
      <w:bookmarkStart w:id="49" w:name="_Hlk161967919"/>
      <w:r w:rsidR="00050BD1">
        <w:rPr>
          <w:rFonts w:ascii="Times New Roman" w:hAnsi="Times New Roman" w:cs="Times New Roman"/>
          <w:color w:val="000000" w:themeColor="text1"/>
        </w:rPr>
        <w:t xml:space="preserve">Nvidia </w:t>
      </w:r>
      <w:r w:rsidR="00050BD1" w:rsidRPr="00593B18">
        <w:rPr>
          <w:rFonts w:ascii="Times New Roman" w:hAnsi="Times New Roman" w:cs="Times New Roman"/>
          <w:color w:val="000000" w:themeColor="text1"/>
        </w:rPr>
        <w:t>Tesla V100 16GB</w:t>
      </w:r>
      <w:r w:rsidR="00EB3E61">
        <w:rPr>
          <w:rFonts w:ascii="Times New Roman" w:hAnsi="Times New Roman" w:cs="Times New Roman"/>
          <w:color w:val="000000" w:themeColor="text1"/>
        </w:rPr>
        <w:t xml:space="preserve"> VRAM</w:t>
      </w:r>
      <w:r w:rsidR="00050BD1" w:rsidRPr="00593B18">
        <w:rPr>
          <w:rFonts w:ascii="Times New Roman" w:hAnsi="Times New Roman" w:cs="Times New Roman"/>
          <w:color w:val="000000" w:themeColor="text1"/>
        </w:rPr>
        <w:t xml:space="preserve"> </w:t>
      </w:r>
      <w:r w:rsidR="00050BD1">
        <w:rPr>
          <w:rFonts w:ascii="Times New Roman" w:hAnsi="Times New Roman" w:cs="Times New Roman"/>
          <w:color w:val="000000" w:themeColor="text1"/>
        </w:rPr>
        <w:t>GPUs</w:t>
      </w:r>
      <w:bookmarkEnd w:id="49"/>
      <w:r w:rsidR="00050BD1">
        <w:rPr>
          <w:rFonts w:ascii="Times New Roman" w:hAnsi="Times New Roman" w:cs="Times New Roman"/>
          <w:color w:val="000000" w:themeColor="text1"/>
        </w:rPr>
        <w:t xml:space="preserve">, </w:t>
      </w:r>
      <w:bookmarkStart w:id="50" w:name="_Hlk161967949"/>
      <w:r w:rsidR="000517CB">
        <w:rPr>
          <w:rFonts w:ascii="Times New Roman" w:hAnsi="Times New Roman" w:cs="Times New Roman"/>
          <w:color w:val="000000" w:themeColor="text1"/>
        </w:rPr>
        <w:t>32</w:t>
      </w:r>
      <w:r w:rsidR="00050BD1">
        <w:rPr>
          <w:rFonts w:ascii="Times New Roman" w:hAnsi="Times New Roman" w:cs="Times New Roman"/>
          <w:color w:val="000000" w:themeColor="text1"/>
        </w:rPr>
        <w:t xml:space="preserve"> </w:t>
      </w:r>
      <w:r w:rsidR="00050BD1" w:rsidRPr="009606BA">
        <w:rPr>
          <w:rFonts w:ascii="Times New Roman" w:hAnsi="Times New Roman" w:cs="Times New Roman"/>
          <w:color w:val="000000" w:themeColor="text1"/>
        </w:rPr>
        <w:t>Xeon Gold 6148</w:t>
      </w:r>
      <w:r w:rsidR="00050BD1">
        <w:rPr>
          <w:rFonts w:ascii="Times New Roman" w:hAnsi="Times New Roman" w:cs="Times New Roman"/>
          <w:color w:val="000000" w:themeColor="text1"/>
        </w:rPr>
        <w:t xml:space="preserve"> cores</w:t>
      </w:r>
      <w:bookmarkEnd w:id="50"/>
      <w:r w:rsidR="00050BD1">
        <w:rPr>
          <w:rFonts w:ascii="Times New Roman" w:hAnsi="Times New Roman" w:cs="Times New Roman"/>
          <w:color w:val="000000" w:themeColor="text1"/>
        </w:rPr>
        <w:t xml:space="preserve">, </w:t>
      </w:r>
      <w:r w:rsidR="000517CB">
        <w:rPr>
          <w:rFonts w:ascii="Times New Roman" w:hAnsi="Times New Roman" w:cs="Times New Roman"/>
          <w:color w:val="000000" w:themeColor="text1"/>
        </w:rPr>
        <w:t>64</w:t>
      </w:r>
      <w:r w:rsidR="00050BD1">
        <w:rPr>
          <w:rFonts w:ascii="Times New Roman" w:hAnsi="Times New Roman" w:cs="Times New Roman"/>
          <w:color w:val="000000" w:themeColor="text1"/>
        </w:rPr>
        <w:t xml:space="preserve">GB of </w:t>
      </w:r>
      <w:r w:rsidR="009F6879">
        <w:rPr>
          <w:rFonts w:ascii="Times New Roman" w:hAnsi="Times New Roman" w:cs="Times New Roman"/>
          <w:color w:val="000000" w:themeColor="text1"/>
        </w:rPr>
        <w:t>memory</w:t>
      </w:r>
      <w:r w:rsidR="004F5563">
        <w:rPr>
          <w:rFonts w:ascii="Times New Roman" w:hAnsi="Times New Roman" w:cs="Times New Roman"/>
          <w:color w:val="000000" w:themeColor="text1"/>
        </w:rPr>
        <w:t>, and a max time limit of 24 hours</w:t>
      </w:r>
      <w:r w:rsidR="00050BD1">
        <w:rPr>
          <w:rFonts w:ascii="Times New Roman" w:hAnsi="Times New Roman" w:cs="Times New Roman"/>
          <w:color w:val="000000" w:themeColor="text1"/>
        </w:rPr>
        <w:t xml:space="preserve"> </w:t>
      </w:r>
      <w:r w:rsidR="00050BD1" w:rsidRPr="00593B18">
        <w:rPr>
          <w:rFonts w:ascii="Times New Roman" w:hAnsi="Times New Roman" w:cs="Times New Roman"/>
          <w:color w:val="000000" w:themeColor="text1"/>
        </w:rPr>
        <w:t>allocated</w:t>
      </w:r>
      <w:r w:rsidR="00EE1C80">
        <w:rPr>
          <w:rFonts w:ascii="Times New Roman" w:hAnsi="Times New Roman" w:cs="Times New Roman"/>
          <w:color w:val="000000" w:themeColor="text1"/>
        </w:rPr>
        <w:t xml:space="preserve"> (37)</w:t>
      </w:r>
      <w:r w:rsidR="00050BD1">
        <w:rPr>
          <w:rFonts w:ascii="Times New Roman" w:hAnsi="Times New Roman" w:cs="Times New Roman"/>
          <w:color w:val="000000" w:themeColor="text1"/>
        </w:rPr>
        <w:t>.</w:t>
      </w:r>
      <w:r w:rsidR="00C96B7F">
        <w:rPr>
          <w:rFonts w:ascii="Times New Roman" w:hAnsi="Times New Roman" w:cs="Times New Roman"/>
          <w:color w:val="000000" w:themeColor="text1"/>
        </w:rPr>
        <w:t xml:space="preserve"> </w:t>
      </w:r>
      <w:r w:rsidR="00842BF7" w:rsidRPr="00842BF7">
        <w:rPr>
          <w:rFonts w:ascii="Times New Roman" w:hAnsi="Times New Roman" w:cs="Times New Roman"/>
          <w:color w:val="000000" w:themeColor="text1"/>
        </w:rPr>
        <w:t xml:space="preserve">To optimize the utilization of computational resources, parallelization </w:t>
      </w:r>
      <w:r w:rsidR="00842BF7">
        <w:rPr>
          <w:rFonts w:ascii="Times New Roman" w:hAnsi="Times New Roman" w:cs="Times New Roman"/>
          <w:color w:val="000000" w:themeColor="text1"/>
        </w:rPr>
        <w:t>was also implemented</w:t>
      </w:r>
      <w:r w:rsidR="00CE70E8">
        <w:rPr>
          <w:rFonts w:ascii="Times New Roman" w:hAnsi="Times New Roman" w:cs="Times New Roman"/>
          <w:color w:val="000000" w:themeColor="text1"/>
        </w:rPr>
        <w:t xml:space="preserve"> which </w:t>
      </w:r>
      <w:r w:rsidR="00842BF7" w:rsidRPr="00842BF7">
        <w:rPr>
          <w:rFonts w:ascii="Times New Roman" w:hAnsi="Times New Roman" w:cs="Times New Roman"/>
          <w:color w:val="000000" w:themeColor="text1"/>
        </w:rPr>
        <w:t>distribute</w:t>
      </w:r>
      <w:r w:rsidR="00CE70E8">
        <w:rPr>
          <w:rFonts w:ascii="Times New Roman" w:hAnsi="Times New Roman" w:cs="Times New Roman"/>
          <w:color w:val="000000" w:themeColor="text1"/>
        </w:rPr>
        <w:t>d</w:t>
      </w:r>
      <w:r w:rsidR="00842BF7" w:rsidRPr="00842BF7">
        <w:rPr>
          <w:rFonts w:ascii="Times New Roman" w:hAnsi="Times New Roman" w:cs="Times New Roman"/>
          <w:color w:val="000000" w:themeColor="text1"/>
        </w:rPr>
        <w:t xml:space="preserve"> the workload across the </w:t>
      </w:r>
      <w:r w:rsidR="00CE70E8">
        <w:rPr>
          <w:rFonts w:ascii="Times New Roman" w:hAnsi="Times New Roman" w:cs="Times New Roman"/>
          <w:color w:val="000000" w:themeColor="text1"/>
        </w:rPr>
        <w:t>two</w:t>
      </w:r>
      <w:r w:rsidR="00842BF7" w:rsidRPr="00842BF7">
        <w:rPr>
          <w:rFonts w:ascii="Times New Roman" w:hAnsi="Times New Roman" w:cs="Times New Roman"/>
          <w:color w:val="000000" w:themeColor="text1"/>
        </w:rPr>
        <w:t xml:space="preserve"> GPUs.</w:t>
      </w:r>
      <w:r w:rsidR="00842BF7">
        <w:rPr>
          <w:rFonts w:ascii="Times New Roman" w:hAnsi="Times New Roman" w:cs="Times New Roman"/>
          <w:color w:val="000000" w:themeColor="text1"/>
        </w:rPr>
        <w:t xml:space="preserve"> </w:t>
      </w:r>
      <w:r w:rsidR="00C96B7F">
        <w:rPr>
          <w:rFonts w:ascii="Times New Roman" w:hAnsi="Times New Roman" w:cs="Times New Roman"/>
          <w:color w:val="000000" w:themeColor="text1"/>
        </w:rPr>
        <w:t xml:space="preserve">Due to the </w:t>
      </w:r>
      <w:r w:rsidR="005C2259">
        <w:rPr>
          <w:rFonts w:ascii="Times New Roman" w:hAnsi="Times New Roman" w:cs="Times New Roman"/>
          <w:color w:val="000000" w:themeColor="text1"/>
        </w:rPr>
        <w:t xml:space="preserve">time limitations on </w:t>
      </w:r>
      <w:r w:rsidR="007A731D">
        <w:rPr>
          <w:rFonts w:ascii="Times New Roman" w:hAnsi="Times New Roman" w:cs="Times New Roman"/>
          <w:color w:val="000000" w:themeColor="text1"/>
        </w:rPr>
        <w:t>utilizing the</w:t>
      </w:r>
      <w:r w:rsidR="005C2259">
        <w:rPr>
          <w:rFonts w:ascii="Times New Roman" w:hAnsi="Times New Roman" w:cs="Times New Roman"/>
          <w:color w:val="000000" w:themeColor="text1"/>
        </w:rPr>
        <w:t xml:space="preserve"> cluster, </w:t>
      </w:r>
      <w:r w:rsidR="00385EC2">
        <w:rPr>
          <w:rFonts w:ascii="Times New Roman" w:hAnsi="Times New Roman" w:cs="Times New Roman"/>
          <w:color w:val="000000" w:themeColor="text1"/>
        </w:rPr>
        <w:t xml:space="preserve">checkpointing was also implemented. This feature </w:t>
      </w:r>
      <w:r w:rsidR="00385EC2" w:rsidRPr="00385EC2">
        <w:rPr>
          <w:rFonts w:ascii="Times New Roman" w:hAnsi="Times New Roman" w:cs="Times New Roman"/>
          <w:color w:val="000000" w:themeColor="text1"/>
        </w:rPr>
        <w:t>allow</w:t>
      </w:r>
      <w:r w:rsidR="00385EC2">
        <w:rPr>
          <w:rFonts w:ascii="Times New Roman" w:hAnsi="Times New Roman" w:cs="Times New Roman"/>
          <w:color w:val="000000" w:themeColor="text1"/>
        </w:rPr>
        <w:t>ed</w:t>
      </w:r>
      <w:r w:rsidR="00385EC2" w:rsidRPr="00385EC2">
        <w:rPr>
          <w:rFonts w:ascii="Times New Roman" w:hAnsi="Times New Roman" w:cs="Times New Roman"/>
          <w:color w:val="000000" w:themeColor="text1"/>
        </w:rPr>
        <w:t xml:space="preserve"> for saving and loading model states at different stages of training, enabling the resumption of training from the last saved checkpoint in case of interruption. The checkpoints are saved based on the best validation loss achieved</w:t>
      </w:r>
      <w:r w:rsidR="007A731D">
        <w:rPr>
          <w:rFonts w:ascii="Times New Roman" w:hAnsi="Times New Roman" w:cs="Times New Roman"/>
          <w:color w:val="000000" w:themeColor="text1"/>
        </w:rPr>
        <w:t xml:space="preserve"> and a</w:t>
      </w:r>
      <w:r w:rsidR="00385EC2" w:rsidRPr="00385EC2">
        <w:rPr>
          <w:rFonts w:ascii="Times New Roman" w:hAnsi="Times New Roman" w:cs="Times New Roman"/>
          <w:color w:val="000000" w:themeColor="text1"/>
        </w:rPr>
        <w:t xml:space="preserve"> JSON file was used for tracking the progress of the training process. The JSON file stored information about the completed training configurations, along with their corresponding metrics such as validation loss, validation accuracy, training loss, training accuracy, and F1 scores.</w:t>
      </w:r>
    </w:p>
    <w:p w14:paraId="28C1423C" w14:textId="626318AD" w:rsidR="006A508A" w:rsidRPr="006A508A" w:rsidRDefault="006A508A" w:rsidP="006A508A">
      <w:pPr>
        <w:pStyle w:val="Heading2"/>
        <w:spacing w:line="480" w:lineRule="auto"/>
        <w:rPr>
          <w:lang w:val="en-CA"/>
        </w:rPr>
      </w:pPr>
      <w:bookmarkStart w:id="51" w:name="_Toc161977239"/>
      <w:r>
        <w:rPr>
          <w:lang w:val="en-CA"/>
        </w:rPr>
        <w:t xml:space="preserve">3.6) </w:t>
      </w:r>
      <w:r w:rsidRPr="006A508A">
        <w:rPr>
          <w:lang w:val="en-CA"/>
        </w:rPr>
        <w:t>Model Evaluation and Visualization</w:t>
      </w:r>
      <w:bookmarkEnd w:id="51"/>
    </w:p>
    <w:p w14:paraId="0485C728" w14:textId="233AE250" w:rsidR="00480315" w:rsidRDefault="006A508A" w:rsidP="00294429">
      <w:pPr>
        <w:spacing w:line="480" w:lineRule="auto"/>
        <w:ind w:firstLine="720"/>
        <w:rPr>
          <w:rFonts w:ascii="Times New Roman" w:hAnsi="Times New Roman" w:cs="Times New Roman"/>
          <w:color w:val="000000" w:themeColor="text1"/>
        </w:rPr>
      </w:pPr>
      <w:bookmarkStart w:id="52" w:name="_Hlk161746193"/>
      <w:bookmarkStart w:id="53" w:name="_Hlk161976833"/>
      <w:bookmarkStart w:id="54" w:name="_Hlk161941013"/>
      <w:r w:rsidRPr="006A508A">
        <w:rPr>
          <w:rFonts w:ascii="Times New Roman" w:hAnsi="Times New Roman" w:cs="Times New Roman"/>
          <w:color w:val="000000" w:themeColor="text1"/>
          <w:lang w:val="en-CA"/>
        </w:rPr>
        <w:t xml:space="preserve">After </w:t>
      </w:r>
      <w:r w:rsidR="0076357F">
        <w:rPr>
          <w:rFonts w:ascii="Times New Roman" w:hAnsi="Times New Roman" w:cs="Times New Roman"/>
          <w:color w:val="000000" w:themeColor="text1"/>
          <w:lang w:val="en-CA"/>
        </w:rPr>
        <w:t>conducting the grid search, t</w:t>
      </w:r>
      <w:r w:rsidR="0076357F" w:rsidRPr="0076357F">
        <w:rPr>
          <w:rFonts w:ascii="Times New Roman" w:hAnsi="Times New Roman" w:cs="Times New Roman"/>
          <w:color w:val="000000" w:themeColor="text1"/>
        </w:rPr>
        <w:t xml:space="preserve">he best model </w:t>
      </w:r>
      <w:r w:rsidR="00143220">
        <w:rPr>
          <w:rFonts w:ascii="Times New Roman" w:hAnsi="Times New Roman" w:cs="Times New Roman"/>
          <w:color w:val="000000" w:themeColor="text1"/>
        </w:rPr>
        <w:t>was</w:t>
      </w:r>
      <w:r w:rsidR="0076357F" w:rsidRPr="0076357F">
        <w:rPr>
          <w:rFonts w:ascii="Times New Roman" w:hAnsi="Times New Roman" w:cs="Times New Roman"/>
          <w:color w:val="000000" w:themeColor="text1"/>
        </w:rPr>
        <w:t xml:space="preserve"> selected based on </w:t>
      </w:r>
      <w:r w:rsidR="00A905A1">
        <w:rPr>
          <w:rFonts w:ascii="Times New Roman" w:hAnsi="Times New Roman" w:cs="Times New Roman"/>
          <w:color w:val="000000" w:themeColor="text1"/>
        </w:rPr>
        <w:t xml:space="preserve">a few metrics including validation loss, </w:t>
      </w:r>
      <w:r w:rsidR="00BF3631">
        <w:rPr>
          <w:rFonts w:ascii="Times New Roman" w:hAnsi="Times New Roman" w:cs="Times New Roman"/>
          <w:color w:val="000000" w:themeColor="text1"/>
        </w:rPr>
        <w:t>F1-</w:t>
      </w:r>
      <w:proofErr w:type="gramStart"/>
      <w:r w:rsidR="00BF3631">
        <w:rPr>
          <w:rFonts w:ascii="Times New Roman" w:hAnsi="Times New Roman" w:cs="Times New Roman"/>
          <w:color w:val="000000" w:themeColor="text1"/>
        </w:rPr>
        <w:t>score</w:t>
      </w:r>
      <w:proofErr w:type="gramEnd"/>
      <w:r w:rsidR="00BF3631">
        <w:rPr>
          <w:rFonts w:ascii="Times New Roman" w:hAnsi="Times New Roman" w:cs="Times New Roman"/>
          <w:color w:val="000000" w:themeColor="text1"/>
        </w:rPr>
        <w:t xml:space="preserve"> </w:t>
      </w:r>
      <w:r w:rsidR="00A905A1">
        <w:rPr>
          <w:rFonts w:ascii="Times New Roman" w:hAnsi="Times New Roman" w:cs="Times New Roman"/>
          <w:color w:val="000000" w:themeColor="text1"/>
        </w:rPr>
        <w:t>and accuracy</w:t>
      </w:r>
      <w:r w:rsidR="0076357F">
        <w:rPr>
          <w:rFonts w:ascii="Times New Roman" w:hAnsi="Times New Roman" w:cs="Times New Roman"/>
          <w:color w:val="000000" w:themeColor="text1"/>
        </w:rPr>
        <w:t xml:space="preserve">. </w:t>
      </w:r>
      <w:bookmarkEnd w:id="52"/>
      <w:r w:rsidR="000D26E0" w:rsidRPr="000D26E0">
        <w:rPr>
          <w:rFonts w:ascii="Times New Roman" w:hAnsi="Times New Roman" w:cs="Times New Roman"/>
          <w:color w:val="000000" w:themeColor="text1"/>
        </w:rPr>
        <w:t xml:space="preserve">Validation loss is a metric used to assess how well a model performs on </w:t>
      </w:r>
      <w:r w:rsidR="000D26E0">
        <w:rPr>
          <w:rFonts w:ascii="Times New Roman" w:hAnsi="Times New Roman" w:cs="Times New Roman"/>
          <w:color w:val="000000" w:themeColor="text1"/>
        </w:rPr>
        <w:t xml:space="preserve">unseen data </w:t>
      </w:r>
      <w:r w:rsidR="000D26E0" w:rsidRPr="000D26E0">
        <w:rPr>
          <w:rFonts w:ascii="Times New Roman" w:hAnsi="Times New Roman" w:cs="Times New Roman"/>
          <w:color w:val="000000" w:themeColor="text1"/>
        </w:rPr>
        <w:t>(31)</w:t>
      </w:r>
      <w:bookmarkStart w:id="55" w:name="_Hlk161942950"/>
      <w:r w:rsidR="00480315">
        <w:rPr>
          <w:rFonts w:ascii="Times New Roman" w:hAnsi="Times New Roman" w:cs="Times New Roman"/>
          <w:color w:val="000000" w:themeColor="text1"/>
        </w:rPr>
        <w:t>. For</w:t>
      </w:r>
      <w:r w:rsidR="00480315" w:rsidRPr="00480315">
        <w:rPr>
          <w:rFonts w:ascii="Times New Roman" w:hAnsi="Times New Roman" w:cs="Times New Roman"/>
          <w:color w:val="000000" w:themeColor="text1"/>
        </w:rPr>
        <w:t xml:space="preserve"> our model, we use</w:t>
      </w:r>
      <w:r w:rsidR="00480315">
        <w:rPr>
          <w:rFonts w:ascii="Times New Roman" w:hAnsi="Times New Roman" w:cs="Times New Roman"/>
          <w:color w:val="000000" w:themeColor="text1"/>
        </w:rPr>
        <w:t xml:space="preserve">d </w:t>
      </w:r>
      <w:r w:rsidR="00480315" w:rsidRPr="00480315">
        <w:rPr>
          <w:rFonts w:ascii="Times New Roman" w:hAnsi="Times New Roman" w:cs="Times New Roman"/>
          <w:color w:val="000000" w:themeColor="text1"/>
        </w:rPr>
        <w:t>cross-entropy loss as the loss function</w:t>
      </w:r>
      <w:r w:rsidR="00480315">
        <w:rPr>
          <w:rFonts w:ascii="Times New Roman" w:hAnsi="Times New Roman" w:cs="Times New Roman"/>
          <w:color w:val="000000" w:themeColor="text1"/>
        </w:rPr>
        <w:t xml:space="preserve"> and as </w:t>
      </w:r>
      <w:r w:rsidR="00480315" w:rsidRPr="00480315">
        <w:rPr>
          <w:rFonts w:ascii="Times New Roman" w:hAnsi="Times New Roman" w:cs="Times New Roman"/>
          <w:color w:val="000000" w:themeColor="text1"/>
        </w:rPr>
        <w:t xml:space="preserve">a result, the validation loss measures how well </w:t>
      </w:r>
      <w:r w:rsidR="000711CA">
        <w:rPr>
          <w:rFonts w:ascii="Times New Roman" w:hAnsi="Times New Roman" w:cs="Times New Roman"/>
          <w:color w:val="000000" w:themeColor="text1"/>
        </w:rPr>
        <w:t>our</w:t>
      </w:r>
      <w:r w:rsidR="00480315" w:rsidRPr="00480315">
        <w:rPr>
          <w:rFonts w:ascii="Times New Roman" w:hAnsi="Times New Roman" w:cs="Times New Roman"/>
          <w:color w:val="000000" w:themeColor="text1"/>
        </w:rPr>
        <w:t xml:space="preserve"> model's predicted probabilities for each mosquito species match the true species labels of the images in the validation set (31). In other words, it quantifies the discrepancy between what </w:t>
      </w:r>
      <w:r w:rsidR="000711CA">
        <w:rPr>
          <w:rFonts w:ascii="Times New Roman" w:hAnsi="Times New Roman" w:cs="Times New Roman"/>
          <w:color w:val="000000" w:themeColor="text1"/>
        </w:rPr>
        <w:t>our</w:t>
      </w:r>
      <w:r w:rsidR="00480315" w:rsidRPr="00480315">
        <w:rPr>
          <w:rFonts w:ascii="Times New Roman" w:hAnsi="Times New Roman" w:cs="Times New Roman"/>
          <w:color w:val="000000" w:themeColor="text1"/>
        </w:rPr>
        <w:t xml:space="preserve"> model predicts, and the actual species present in each validation image.</w:t>
      </w:r>
      <w:bookmarkEnd w:id="55"/>
      <w:r w:rsidR="00480315">
        <w:rPr>
          <w:rFonts w:ascii="Times New Roman" w:hAnsi="Times New Roman" w:cs="Times New Roman"/>
          <w:color w:val="000000" w:themeColor="text1"/>
        </w:rPr>
        <w:t xml:space="preserve"> </w:t>
      </w:r>
      <w:r w:rsidR="0076357F" w:rsidRPr="0076357F">
        <w:rPr>
          <w:rFonts w:ascii="Times New Roman" w:hAnsi="Times New Roman" w:cs="Times New Roman"/>
          <w:color w:val="000000" w:themeColor="text1"/>
        </w:rPr>
        <w:t>By</w:t>
      </w:r>
      <w:r w:rsidR="000D26E0">
        <w:rPr>
          <w:rFonts w:ascii="Times New Roman" w:hAnsi="Times New Roman" w:cs="Times New Roman"/>
          <w:color w:val="000000" w:themeColor="text1"/>
        </w:rPr>
        <w:t xml:space="preserve"> observing</w:t>
      </w:r>
      <w:r w:rsidR="0076357F" w:rsidRPr="0076357F">
        <w:rPr>
          <w:rFonts w:ascii="Times New Roman" w:hAnsi="Times New Roman" w:cs="Times New Roman"/>
          <w:color w:val="000000" w:themeColor="text1"/>
        </w:rPr>
        <w:t xml:space="preserve"> the validation loss, we </w:t>
      </w:r>
      <w:r w:rsidR="00480315">
        <w:rPr>
          <w:rFonts w:ascii="Times New Roman" w:hAnsi="Times New Roman" w:cs="Times New Roman"/>
          <w:color w:val="000000" w:themeColor="text1"/>
        </w:rPr>
        <w:t>were able to</w:t>
      </w:r>
      <w:r w:rsidR="0076357F" w:rsidRPr="0076357F">
        <w:rPr>
          <w:rFonts w:ascii="Times New Roman" w:hAnsi="Times New Roman" w:cs="Times New Roman"/>
          <w:color w:val="000000" w:themeColor="text1"/>
        </w:rPr>
        <w:t xml:space="preserve"> assess how well </w:t>
      </w:r>
      <w:r w:rsidR="000711CA">
        <w:rPr>
          <w:rFonts w:ascii="Times New Roman" w:hAnsi="Times New Roman" w:cs="Times New Roman"/>
          <w:color w:val="000000" w:themeColor="text1"/>
        </w:rPr>
        <w:t>our</w:t>
      </w:r>
      <w:r w:rsidR="0076357F" w:rsidRPr="0076357F">
        <w:rPr>
          <w:rFonts w:ascii="Times New Roman" w:hAnsi="Times New Roman" w:cs="Times New Roman"/>
          <w:color w:val="000000" w:themeColor="text1"/>
        </w:rPr>
        <w:t xml:space="preserve"> model generalizes to new data and detect potential overfitting or underfitting</w:t>
      </w:r>
      <w:r w:rsidR="000971BC">
        <w:rPr>
          <w:rFonts w:ascii="Times New Roman" w:hAnsi="Times New Roman" w:cs="Times New Roman"/>
          <w:color w:val="000000" w:themeColor="text1"/>
        </w:rPr>
        <w:t xml:space="preserve"> (3</w:t>
      </w:r>
      <w:r w:rsidR="003560AE">
        <w:rPr>
          <w:rFonts w:ascii="Times New Roman" w:hAnsi="Times New Roman" w:cs="Times New Roman"/>
          <w:color w:val="000000" w:themeColor="text1"/>
        </w:rPr>
        <w:t>1</w:t>
      </w:r>
      <w:r w:rsidR="000971BC">
        <w:rPr>
          <w:rFonts w:ascii="Times New Roman" w:hAnsi="Times New Roman" w:cs="Times New Roman"/>
          <w:color w:val="000000" w:themeColor="text1"/>
        </w:rPr>
        <w:t>)</w:t>
      </w:r>
      <w:r w:rsidR="0076357F" w:rsidRPr="0076357F">
        <w:rPr>
          <w:rFonts w:ascii="Times New Roman" w:hAnsi="Times New Roman" w:cs="Times New Roman"/>
          <w:color w:val="000000" w:themeColor="text1"/>
        </w:rPr>
        <w:t xml:space="preserve">. </w:t>
      </w:r>
      <w:bookmarkStart w:id="56" w:name="_Hlk161942418"/>
      <w:r w:rsidR="00BF3631" w:rsidRPr="00BF3631">
        <w:rPr>
          <w:rFonts w:ascii="Times New Roman" w:hAnsi="Times New Roman" w:cs="Times New Roman"/>
          <w:color w:val="000000" w:themeColor="text1"/>
        </w:rPr>
        <w:t>F1-score is another important metric</w:t>
      </w:r>
      <w:r w:rsidR="00BF3631">
        <w:rPr>
          <w:rFonts w:ascii="Times New Roman" w:hAnsi="Times New Roman" w:cs="Times New Roman"/>
          <w:color w:val="000000" w:themeColor="text1"/>
        </w:rPr>
        <w:t xml:space="preserve"> we observed</w:t>
      </w:r>
      <w:r w:rsidR="00BF3631" w:rsidRPr="00BF3631">
        <w:rPr>
          <w:rFonts w:ascii="Times New Roman" w:hAnsi="Times New Roman" w:cs="Times New Roman"/>
          <w:color w:val="000000" w:themeColor="text1"/>
        </w:rPr>
        <w:t xml:space="preserve"> that provides a balanced measure of a model's performance, especially when dealing with imbalanced datasets </w:t>
      </w:r>
      <w:r w:rsidR="00BF3631" w:rsidRPr="00BF3631">
        <w:rPr>
          <w:rFonts w:ascii="Times New Roman" w:hAnsi="Times New Roman" w:cs="Times New Roman"/>
          <w:color w:val="000000" w:themeColor="text1"/>
        </w:rPr>
        <w:lastRenderedPageBreak/>
        <w:t xml:space="preserve">(31). It is the harmonic mean of precision and recall, where precision measures the proportion of true positive predictions among all positive predictions, and recall measures the proportion of true positive predictions among all actual positive instances (31). A high F1-score indicates that </w:t>
      </w:r>
      <w:r w:rsidR="00BF3631">
        <w:rPr>
          <w:rFonts w:ascii="Times New Roman" w:hAnsi="Times New Roman" w:cs="Times New Roman"/>
          <w:color w:val="000000" w:themeColor="text1"/>
        </w:rPr>
        <w:t xml:space="preserve">a </w:t>
      </w:r>
      <w:r w:rsidR="00BF3631" w:rsidRPr="00BF3631">
        <w:rPr>
          <w:rFonts w:ascii="Times New Roman" w:hAnsi="Times New Roman" w:cs="Times New Roman"/>
          <w:color w:val="000000" w:themeColor="text1"/>
        </w:rPr>
        <w:t>model has both high precision and high recall, meaning it can correctly identify mosquito species while minimizing false positives and false negatives (31).</w:t>
      </w:r>
      <w:r w:rsidR="00BF3631">
        <w:rPr>
          <w:rFonts w:ascii="Times New Roman" w:hAnsi="Times New Roman" w:cs="Times New Roman"/>
          <w:color w:val="000000" w:themeColor="text1"/>
        </w:rPr>
        <w:t xml:space="preserve"> </w:t>
      </w:r>
      <w:r w:rsidR="000D26E0">
        <w:rPr>
          <w:rFonts w:ascii="Times New Roman" w:hAnsi="Times New Roman" w:cs="Times New Roman"/>
          <w:color w:val="000000" w:themeColor="text1"/>
        </w:rPr>
        <w:t>Finally</w:t>
      </w:r>
      <w:bookmarkEnd w:id="56"/>
      <w:r w:rsidR="000D26E0">
        <w:rPr>
          <w:rFonts w:ascii="Times New Roman" w:hAnsi="Times New Roman" w:cs="Times New Roman"/>
          <w:color w:val="000000" w:themeColor="text1"/>
        </w:rPr>
        <w:t>, accuracy is the most straight-forward metric</w:t>
      </w:r>
      <w:r w:rsidR="00480315">
        <w:rPr>
          <w:rFonts w:ascii="Times New Roman" w:hAnsi="Times New Roman" w:cs="Times New Roman"/>
          <w:color w:val="000000" w:themeColor="text1"/>
        </w:rPr>
        <w:t xml:space="preserve"> we observed</w:t>
      </w:r>
      <w:r w:rsidR="000D26E0">
        <w:rPr>
          <w:rFonts w:ascii="Times New Roman" w:hAnsi="Times New Roman" w:cs="Times New Roman"/>
          <w:color w:val="000000" w:themeColor="text1"/>
        </w:rPr>
        <w:t xml:space="preserve"> as it provides </w:t>
      </w:r>
      <w:r w:rsidR="000D26E0" w:rsidRPr="000D26E0">
        <w:rPr>
          <w:rFonts w:ascii="Times New Roman" w:hAnsi="Times New Roman" w:cs="Times New Roman"/>
          <w:color w:val="000000" w:themeColor="text1"/>
        </w:rPr>
        <w:t xml:space="preserve">an overall measure of </w:t>
      </w:r>
      <w:r w:rsidR="000711CA">
        <w:rPr>
          <w:rFonts w:ascii="Times New Roman" w:hAnsi="Times New Roman" w:cs="Times New Roman"/>
          <w:color w:val="000000" w:themeColor="text1"/>
        </w:rPr>
        <w:t>a</w:t>
      </w:r>
      <w:r w:rsidR="000D26E0" w:rsidRPr="000D26E0">
        <w:rPr>
          <w:rFonts w:ascii="Times New Roman" w:hAnsi="Times New Roman" w:cs="Times New Roman"/>
          <w:color w:val="000000" w:themeColor="text1"/>
        </w:rPr>
        <w:t xml:space="preserve"> model's correctness in identifying mosquito species</w:t>
      </w:r>
      <w:r w:rsidR="00480315">
        <w:rPr>
          <w:rFonts w:ascii="Times New Roman" w:hAnsi="Times New Roman" w:cs="Times New Roman"/>
          <w:color w:val="000000" w:themeColor="text1"/>
        </w:rPr>
        <w:t xml:space="preserve"> (31)</w:t>
      </w:r>
      <w:r w:rsidR="000D26E0" w:rsidRPr="000D26E0">
        <w:rPr>
          <w:rFonts w:ascii="Times New Roman" w:hAnsi="Times New Roman" w:cs="Times New Roman"/>
          <w:color w:val="000000" w:themeColor="text1"/>
        </w:rPr>
        <w:t xml:space="preserve">. It </w:t>
      </w:r>
      <w:r w:rsidR="00480315">
        <w:rPr>
          <w:rFonts w:ascii="Times New Roman" w:hAnsi="Times New Roman" w:cs="Times New Roman"/>
          <w:color w:val="000000" w:themeColor="text1"/>
        </w:rPr>
        <w:t>was</w:t>
      </w:r>
      <w:r w:rsidR="000D26E0" w:rsidRPr="000D26E0">
        <w:rPr>
          <w:rFonts w:ascii="Times New Roman" w:hAnsi="Times New Roman" w:cs="Times New Roman"/>
          <w:color w:val="000000" w:themeColor="text1"/>
        </w:rPr>
        <w:t xml:space="preserve"> important </w:t>
      </w:r>
      <w:r w:rsidR="00480315">
        <w:rPr>
          <w:rFonts w:ascii="Times New Roman" w:hAnsi="Times New Roman" w:cs="Times New Roman"/>
          <w:color w:val="000000" w:themeColor="text1"/>
        </w:rPr>
        <w:t xml:space="preserve">for us to </w:t>
      </w:r>
      <w:r w:rsidR="000D26E0" w:rsidRPr="000D26E0">
        <w:rPr>
          <w:rFonts w:ascii="Times New Roman" w:hAnsi="Times New Roman" w:cs="Times New Roman"/>
          <w:color w:val="000000" w:themeColor="text1"/>
        </w:rPr>
        <w:t xml:space="preserve">have high accuracy to ensure reliable results and maintain confidence in </w:t>
      </w:r>
      <w:r w:rsidR="000711CA">
        <w:rPr>
          <w:rFonts w:ascii="Times New Roman" w:hAnsi="Times New Roman" w:cs="Times New Roman"/>
          <w:color w:val="000000" w:themeColor="text1"/>
        </w:rPr>
        <w:t>our</w:t>
      </w:r>
      <w:r w:rsidR="000D26E0" w:rsidRPr="000D26E0">
        <w:rPr>
          <w:rFonts w:ascii="Times New Roman" w:hAnsi="Times New Roman" w:cs="Times New Roman"/>
          <w:color w:val="000000" w:themeColor="text1"/>
        </w:rPr>
        <w:t xml:space="preserve"> model's predictions.</w:t>
      </w:r>
      <w:r w:rsidR="000D26E0">
        <w:rPr>
          <w:rFonts w:ascii="Times New Roman" w:hAnsi="Times New Roman" w:cs="Times New Roman"/>
          <w:color w:val="000000" w:themeColor="text1"/>
        </w:rPr>
        <w:t xml:space="preserve"> </w:t>
      </w:r>
    </w:p>
    <w:p w14:paraId="22A986CB" w14:textId="772799B4" w:rsidR="006A508A" w:rsidRPr="006A508A" w:rsidRDefault="00294429" w:rsidP="00294429">
      <w:pPr>
        <w:spacing w:line="480" w:lineRule="auto"/>
        <w:ind w:firstLine="720"/>
        <w:rPr>
          <w:rFonts w:ascii="Times New Roman" w:hAnsi="Times New Roman" w:cs="Times New Roman"/>
          <w:color w:val="000000" w:themeColor="text1"/>
          <w:lang w:val="en-CA"/>
        </w:rPr>
      </w:pPr>
      <w:bookmarkStart w:id="57" w:name="_Hlk161954594"/>
      <w:bookmarkEnd w:id="53"/>
      <w:r>
        <w:rPr>
          <w:rFonts w:ascii="Times New Roman" w:hAnsi="Times New Roman" w:cs="Times New Roman"/>
          <w:color w:val="000000" w:themeColor="text1"/>
          <w:lang w:val="en-CA"/>
        </w:rPr>
        <w:t xml:space="preserve">Once </w:t>
      </w:r>
      <w:r w:rsidR="00BF3631">
        <w:rPr>
          <w:rFonts w:ascii="Times New Roman" w:hAnsi="Times New Roman" w:cs="Times New Roman"/>
          <w:color w:val="000000" w:themeColor="text1"/>
          <w:lang w:val="en-CA"/>
        </w:rPr>
        <w:t>our</w:t>
      </w:r>
      <w:r>
        <w:rPr>
          <w:rFonts w:ascii="Times New Roman" w:hAnsi="Times New Roman" w:cs="Times New Roman"/>
          <w:color w:val="000000" w:themeColor="text1"/>
          <w:lang w:val="en-CA"/>
        </w:rPr>
        <w:t xml:space="preserve"> best model </w:t>
      </w:r>
      <w:r w:rsidR="00143220">
        <w:rPr>
          <w:rFonts w:ascii="Times New Roman" w:hAnsi="Times New Roman" w:cs="Times New Roman"/>
          <w:color w:val="000000" w:themeColor="text1"/>
          <w:lang w:val="en-CA"/>
        </w:rPr>
        <w:t>was</w:t>
      </w:r>
      <w:r>
        <w:rPr>
          <w:rFonts w:ascii="Times New Roman" w:hAnsi="Times New Roman" w:cs="Times New Roman"/>
          <w:color w:val="000000" w:themeColor="text1"/>
          <w:lang w:val="en-CA"/>
        </w:rPr>
        <w:t xml:space="preserve"> </w:t>
      </w:r>
      <w:r w:rsidR="00BF3631">
        <w:rPr>
          <w:rFonts w:ascii="Times New Roman" w:hAnsi="Times New Roman" w:cs="Times New Roman"/>
          <w:color w:val="000000" w:themeColor="text1"/>
          <w:lang w:val="en-CA"/>
        </w:rPr>
        <w:t xml:space="preserve">found by mainly focusing on validation loss but also considering F1-score and accuracy, </w:t>
      </w:r>
      <w:r w:rsidR="00E716E7">
        <w:rPr>
          <w:rFonts w:ascii="Times New Roman" w:hAnsi="Times New Roman" w:cs="Times New Roman"/>
          <w:color w:val="000000" w:themeColor="text1"/>
          <w:lang w:val="en-CA"/>
        </w:rPr>
        <w:t>it was saved as a .</w:t>
      </w:r>
      <w:proofErr w:type="spellStart"/>
      <w:r w:rsidR="00E716E7">
        <w:rPr>
          <w:rFonts w:ascii="Times New Roman" w:hAnsi="Times New Roman" w:cs="Times New Roman"/>
          <w:color w:val="000000" w:themeColor="text1"/>
          <w:lang w:val="en-CA"/>
        </w:rPr>
        <w:t>pth</w:t>
      </w:r>
      <w:proofErr w:type="spellEnd"/>
      <w:r w:rsidR="00E716E7">
        <w:rPr>
          <w:rFonts w:ascii="Times New Roman" w:hAnsi="Times New Roman" w:cs="Times New Roman"/>
          <w:color w:val="000000" w:themeColor="text1"/>
          <w:lang w:val="en-CA"/>
        </w:rPr>
        <w:t xml:space="preserve"> file</w:t>
      </w:r>
      <w:r w:rsidR="0062510B">
        <w:rPr>
          <w:rFonts w:ascii="Times New Roman" w:hAnsi="Times New Roman" w:cs="Times New Roman"/>
          <w:color w:val="000000" w:themeColor="text1"/>
          <w:lang w:val="en-CA"/>
        </w:rPr>
        <w:t xml:space="preserve"> </w:t>
      </w:r>
      <w:r w:rsidR="00E716E7">
        <w:rPr>
          <w:rFonts w:ascii="Times New Roman" w:hAnsi="Times New Roman" w:cs="Times New Roman"/>
          <w:color w:val="000000" w:themeColor="text1"/>
          <w:lang w:val="en-CA"/>
        </w:rPr>
        <w:t xml:space="preserve">and </w:t>
      </w:r>
      <w:r>
        <w:rPr>
          <w:rFonts w:ascii="Times New Roman" w:hAnsi="Times New Roman" w:cs="Times New Roman"/>
          <w:color w:val="000000" w:themeColor="text1"/>
          <w:lang w:val="en-CA"/>
        </w:rPr>
        <w:t xml:space="preserve">it </w:t>
      </w:r>
      <w:r w:rsidR="00143220">
        <w:rPr>
          <w:rFonts w:ascii="Times New Roman" w:hAnsi="Times New Roman" w:cs="Times New Roman"/>
          <w:color w:val="000000" w:themeColor="text1"/>
          <w:lang w:val="en-CA"/>
        </w:rPr>
        <w:t xml:space="preserve">was </w:t>
      </w:r>
      <w:r w:rsidR="0062510B">
        <w:rPr>
          <w:rFonts w:ascii="Times New Roman" w:hAnsi="Times New Roman" w:cs="Times New Roman"/>
          <w:color w:val="000000" w:themeColor="text1"/>
          <w:lang w:val="en-CA"/>
        </w:rPr>
        <w:t xml:space="preserve">then </w:t>
      </w:r>
      <w:r w:rsidR="006A508A" w:rsidRPr="006A508A">
        <w:rPr>
          <w:rFonts w:ascii="Times New Roman" w:hAnsi="Times New Roman" w:cs="Times New Roman"/>
          <w:color w:val="000000" w:themeColor="text1"/>
          <w:lang w:val="en-CA"/>
        </w:rPr>
        <w:t xml:space="preserve">evaluated on the testing subset </w:t>
      </w:r>
      <w:r w:rsidR="00143220">
        <w:rPr>
          <w:rFonts w:ascii="Times New Roman" w:hAnsi="Times New Roman" w:cs="Times New Roman"/>
          <w:color w:val="000000" w:themeColor="text1"/>
          <w:lang w:val="en-CA"/>
        </w:rPr>
        <w:t xml:space="preserve">while observing </w:t>
      </w:r>
      <w:r w:rsidR="00480315">
        <w:rPr>
          <w:rFonts w:ascii="Times New Roman" w:hAnsi="Times New Roman" w:cs="Times New Roman"/>
          <w:color w:val="000000" w:themeColor="text1"/>
          <w:lang w:val="en-CA"/>
        </w:rPr>
        <w:t xml:space="preserve">multiple metrics </w:t>
      </w:r>
      <w:r w:rsidR="006A508A" w:rsidRPr="006A508A">
        <w:rPr>
          <w:rFonts w:ascii="Times New Roman" w:hAnsi="Times New Roman" w:cs="Times New Roman"/>
          <w:color w:val="000000" w:themeColor="text1"/>
          <w:lang w:val="en-CA"/>
        </w:rPr>
        <w:t>which were computed using the scikit-learn library (</w:t>
      </w:r>
      <w:r w:rsidR="00E8203C">
        <w:rPr>
          <w:rFonts w:ascii="Times New Roman" w:hAnsi="Times New Roman" w:cs="Times New Roman"/>
          <w:color w:val="000000" w:themeColor="text1"/>
          <w:lang w:val="en-CA"/>
        </w:rPr>
        <w:t>33</w:t>
      </w:r>
      <w:r w:rsidR="006A508A" w:rsidRPr="006A508A">
        <w:rPr>
          <w:rFonts w:ascii="Times New Roman" w:hAnsi="Times New Roman" w:cs="Times New Roman"/>
          <w:color w:val="000000" w:themeColor="text1"/>
          <w:lang w:val="en-CA"/>
        </w:rPr>
        <w:t>). These metrics were calculated for each mosquito species, as well as averaged across all species, to assess the model's overall performance.</w:t>
      </w:r>
      <w:r w:rsidR="002446CE">
        <w:rPr>
          <w:rFonts w:ascii="Times New Roman" w:hAnsi="Times New Roman" w:cs="Times New Roman"/>
          <w:color w:val="000000" w:themeColor="text1"/>
          <w:lang w:val="en-CA"/>
        </w:rPr>
        <w:t xml:space="preserve"> </w:t>
      </w:r>
      <w:r w:rsidR="001E7F07">
        <w:rPr>
          <w:rFonts w:ascii="Times New Roman" w:hAnsi="Times New Roman" w:cs="Times New Roman"/>
          <w:color w:val="000000" w:themeColor="text1"/>
          <w:lang w:val="en-CA"/>
        </w:rPr>
        <w:t>M</w:t>
      </w:r>
      <w:r w:rsidR="006A508A" w:rsidRPr="006A508A">
        <w:rPr>
          <w:rFonts w:ascii="Times New Roman" w:hAnsi="Times New Roman" w:cs="Times New Roman"/>
          <w:color w:val="000000" w:themeColor="text1"/>
          <w:lang w:val="en-CA"/>
        </w:rPr>
        <w:t>atplotlib</w:t>
      </w:r>
      <w:r w:rsidR="001E7F07">
        <w:rPr>
          <w:rFonts w:ascii="Times New Roman" w:hAnsi="Times New Roman" w:cs="Times New Roman"/>
          <w:color w:val="000000" w:themeColor="text1"/>
          <w:lang w:val="en-CA"/>
        </w:rPr>
        <w:t xml:space="preserve"> </w:t>
      </w:r>
      <w:r w:rsidR="0062750F" w:rsidRPr="0062750F">
        <w:rPr>
          <w:rFonts w:ascii="Times New Roman" w:hAnsi="Times New Roman" w:cs="Times New Roman"/>
          <w:color w:val="000000" w:themeColor="text1"/>
        </w:rPr>
        <w:t>and seaborn libraries</w:t>
      </w:r>
      <w:r w:rsidR="0062750F">
        <w:rPr>
          <w:rFonts w:ascii="Times New Roman" w:hAnsi="Times New Roman" w:cs="Times New Roman"/>
          <w:color w:val="000000" w:themeColor="text1"/>
        </w:rPr>
        <w:t xml:space="preserve"> </w:t>
      </w:r>
      <w:r w:rsidR="001E7F07">
        <w:rPr>
          <w:rFonts w:ascii="Times New Roman" w:hAnsi="Times New Roman" w:cs="Times New Roman"/>
          <w:color w:val="000000" w:themeColor="text1"/>
          <w:lang w:val="en-CA"/>
        </w:rPr>
        <w:t>w</w:t>
      </w:r>
      <w:r w:rsidR="0062750F">
        <w:rPr>
          <w:rFonts w:ascii="Times New Roman" w:hAnsi="Times New Roman" w:cs="Times New Roman"/>
          <w:color w:val="000000" w:themeColor="text1"/>
          <w:lang w:val="en-CA"/>
        </w:rPr>
        <w:t>ere</w:t>
      </w:r>
      <w:r w:rsidR="003E0F91">
        <w:rPr>
          <w:rFonts w:ascii="Times New Roman" w:hAnsi="Times New Roman" w:cs="Times New Roman"/>
          <w:color w:val="000000" w:themeColor="text1"/>
          <w:lang w:val="en-CA"/>
        </w:rPr>
        <w:t xml:space="preserve"> utilized to generate plots of the various metrics of</w:t>
      </w:r>
      <w:r w:rsidR="00025887">
        <w:rPr>
          <w:rFonts w:ascii="Times New Roman" w:hAnsi="Times New Roman" w:cs="Times New Roman"/>
          <w:color w:val="000000" w:themeColor="text1"/>
          <w:lang w:val="en-CA"/>
        </w:rPr>
        <w:t xml:space="preserve"> </w:t>
      </w:r>
      <w:r w:rsidR="000711CA">
        <w:rPr>
          <w:rFonts w:ascii="Times New Roman" w:hAnsi="Times New Roman" w:cs="Times New Roman"/>
          <w:color w:val="000000" w:themeColor="text1"/>
          <w:lang w:val="en-CA"/>
        </w:rPr>
        <w:t>our</w:t>
      </w:r>
      <w:r w:rsidR="00025887">
        <w:rPr>
          <w:rFonts w:ascii="Times New Roman" w:hAnsi="Times New Roman" w:cs="Times New Roman"/>
          <w:color w:val="000000" w:themeColor="text1"/>
          <w:lang w:val="en-CA"/>
        </w:rPr>
        <w:t xml:space="preserve"> models during the grid search</w:t>
      </w:r>
      <w:r w:rsidR="009555CD" w:rsidRPr="00795D0C">
        <w:rPr>
          <w:rFonts w:ascii="Times New Roman" w:hAnsi="Times New Roman" w:cs="Times New Roman"/>
          <w:color w:val="000000" w:themeColor="text1"/>
          <w:lang w:val="en-CA"/>
        </w:rPr>
        <w:t xml:space="preserve"> </w:t>
      </w:r>
      <w:r w:rsidR="009555CD" w:rsidRPr="006A508A">
        <w:rPr>
          <w:rFonts w:ascii="Times New Roman" w:hAnsi="Times New Roman" w:cs="Times New Roman"/>
          <w:color w:val="000000" w:themeColor="text1"/>
          <w:lang w:val="en-CA"/>
        </w:rPr>
        <w:t>(</w:t>
      </w:r>
      <w:r w:rsidR="009555CD" w:rsidRPr="00795D0C">
        <w:rPr>
          <w:rFonts w:ascii="Times New Roman" w:hAnsi="Times New Roman" w:cs="Times New Roman"/>
          <w:color w:val="000000" w:themeColor="text1"/>
          <w:lang w:val="en-CA"/>
        </w:rPr>
        <w:t>3</w:t>
      </w:r>
      <w:r w:rsidR="0062750F">
        <w:rPr>
          <w:rFonts w:ascii="Times New Roman" w:hAnsi="Times New Roman" w:cs="Times New Roman"/>
          <w:color w:val="000000" w:themeColor="text1"/>
          <w:lang w:val="en-CA"/>
        </w:rPr>
        <w:t>8,39</w:t>
      </w:r>
      <w:r w:rsidR="009555CD" w:rsidRPr="006A508A">
        <w:rPr>
          <w:rFonts w:ascii="Times New Roman" w:hAnsi="Times New Roman" w:cs="Times New Roman"/>
          <w:color w:val="000000" w:themeColor="text1"/>
          <w:lang w:val="en-CA"/>
        </w:rPr>
        <w:t>)</w:t>
      </w:r>
      <w:r w:rsidR="006A508A" w:rsidRPr="006A508A">
        <w:rPr>
          <w:rFonts w:ascii="Times New Roman" w:hAnsi="Times New Roman" w:cs="Times New Roman"/>
          <w:color w:val="000000" w:themeColor="text1"/>
          <w:lang w:val="en-CA"/>
        </w:rPr>
        <w:t xml:space="preserve">. </w:t>
      </w:r>
      <w:r w:rsidR="0062750F" w:rsidRPr="0062750F">
        <w:rPr>
          <w:rFonts w:ascii="Times New Roman" w:hAnsi="Times New Roman" w:cs="Times New Roman"/>
          <w:color w:val="000000" w:themeColor="text1"/>
        </w:rPr>
        <w:t>Furthermore, Gradient-weighted Class Activation Mapping (Grad-CAM) visualizations were also generated using the saved .</w:t>
      </w:r>
      <w:proofErr w:type="spellStart"/>
      <w:r w:rsidR="0062750F" w:rsidRPr="0062750F">
        <w:rPr>
          <w:rFonts w:ascii="Times New Roman" w:hAnsi="Times New Roman" w:cs="Times New Roman"/>
          <w:color w:val="000000" w:themeColor="text1"/>
        </w:rPr>
        <w:t>pth</w:t>
      </w:r>
      <w:proofErr w:type="spellEnd"/>
      <w:r w:rsidR="0062750F" w:rsidRPr="0062750F">
        <w:rPr>
          <w:rFonts w:ascii="Times New Roman" w:hAnsi="Times New Roman" w:cs="Times New Roman"/>
          <w:color w:val="000000" w:themeColor="text1"/>
        </w:rPr>
        <w:t xml:space="preserve"> file</w:t>
      </w:r>
      <w:r w:rsidR="00663075">
        <w:rPr>
          <w:rFonts w:ascii="Times New Roman" w:hAnsi="Times New Roman" w:cs="Times New Roman"/>
          <w:color w:val="000000" w:themeColor="text1"/>
        </w:rPr>
        <w:t xml:space="preserve"> (40)</w:t>
      </w:r>
      <w:r w:rsidR="0062750F" w:rsidRPr="0062750F">
        <w:rPr>
          <w:rFonts w:ascii="Times New Roman" w:hAnsi="Times New Roman" w:cs="Times New Roman"/>
          <w:color w:val="000000" w:themeColor="text1"/>
        </w:rPr>
        <w:t xml:space="preserve">. Grad-CAM is a technique that highlights the regions of an input image that are most influential in </w:t>
      </w:r>
      <w:r w:rsidR="000711CA">
        <w:rPr>
          <w:rFonts w:ascii="Times New Roman" w:hAnsi="Times New Roman" w:cs="Times New Roman"/>
          <w:color w:val="000000" w:themeColor="text1"/>
        </w:rPr>
        <w:t xml:space="preserve">a CNN </w:t>
      </w:r>
      <w:r w:rsidR="0062750F" w:rsidRPr="0062750F">
        <w:rPr>
          <w:rFonts w:ascii="Times New Roman" w:hAnsi="Times New Roman" w:cs="Times New Roman"/>
          <w:color w:val="000000" w:themeColor="text1"/>
        </w:rPr>
        <w:t xml:space="preserve">model's prediction, visualizing what </w:t>
      </w:r>
      <w:r w:rsidR="000711CA">
        <w:rPr>
          <w:rFonts w:ascii="Times New Roman" w:hAnsi="Times New Roman" w:cs="Times New Roman"/>
          <w:color w:val="000000" w:themeColor="text1"/>
        </w:rPr>
        <w:t>a CNN</w:t>
      </w:r>
      <w:r w:rsidR="0062750F" w:rsidRPr="0062750F">
        <w:rPr>
          <w:rFonts w:ascii="Times New Roman" w:hAnsi="Times New Roman" w:cs="Times New Roman"/>
          <w:color w:val="000000" w:themeColor="text1"/>
        </w:rPr>
        <w:t xml:space="preserve"> model is focusing on at different layers, providing insights into the model's decision-making process (40).</w:t>
      </w:r>
    </w:p>
    <w:p w14:paraId="5CA4EDAA" w14:textId="4199F6E8" w:rsidR="006A508A" w:rsidRPr="00795D0C" w:rsidRDefault="006A508A" w:rsidP="006A508A">
      <w:pPr>
        <w:pStyle w:val="Heading2"/>
        <w:spacing w:line="480" w:lineRule="auto"/>
        <w:rPr>
          <w:rFonts w:cs="Times New Roman"/>
          <w:lang w:val="en-CA"/>
        </w:rPr>
      </w:pPr>
      <w:bookmarkStart w:id="58" w:name="_Toc161977240"/>
      <w:bookmarkEnd w:id="54"/>
      <w:bookmarkEnd w:id="57"/>
      <w:r w:rsidRPr="00795D0C">
        <w:rPr>
          <w:rFonts w:cs="Times New Roman"/>
          <w:lang w:val="en-CA"/>
        </w:rPr>
        <w:t>3.7) Web Application Development</w:t>
      </w:r>
      <w:bookmarkEnd w:id="58"/>
    </w:p>
    <w:p w14:paraId="5F1D351E" w14:textId="2E9FD7DC" w:rsidR="000B074F" w:rsidRDefault="00AB43B9" w:rsidP="000B074F">
      <w:pPr>
        <w:spacing w:line="480" w:lineRule="auto"/>
        <w:rPr>
          <w:rFonts w:ascii="Times New Roman" w:hAnsi="Times New Roman" w:cs="Times New Roman"/>
          <w:color w:val="000000" w:themeColor="text1"/>
          <w:lang w:val="en-CA"/>
        </w:rPr>
      </w:pPr>
      <w:r w:rsidRPr="00795D0C">
        <w:rPr>
          <w:rFonts w:ascii="Times New Roman" w:hAnsi="Times New Roman" w:cs="Times New Roman"/>
          <w:color w:val="000000" w:themeColor="text1"/>
          <w:lang w:val="en-CA"/>
        </w:rPr>
        <w:tab/>
      </w:r>
      <w:r w:rsidR="00795D0C" w:rsidRPr="00795D0C">
        <w:rPr>
          <w:rFonts w:ascii="Times New Roman" w:hAnsi="Times New Roman" w:cs="Times New Roman"/>
          <w:color w:val="000000" w:themeColor="text1"/>
          <w:lang w:val="en-CA"/>
        </w:rPr>
        <w:t>To make the trained mosquito species identification model accessible, we also develop a web application using the Flask framework (</w:t>
      </w:r>
      <w:r w:rsidR="00663075">
        <w:rPr>
          <w:rFonts w:ascii="Times New Roman" w:hAnsi="Times New Roman" w:cs="Times New Roman"/>
          <w:color w:val="000000" w:themeColor="text1"/>
          <w:lang w:val="en-CA"/>
        </w:rPr>
        <w:t>41</w:t>
      </w:r>
      <w:r w:rsidR="00795D0C" w:rsidRPr="00795D0C">
        <w:rPr>
          <w:rFonts w:ascii="Times New Roman" w:hAnsi="Times New Roman" w:cs="Times New Roman"/>
          <w:color w:val="000000" w:themeColor="text1"/>
          <w:lang w:val="en-CA"/>
        </w:rPr>
        <w:t xml:space="preserve">). Flask is a lightweight and versatile web framework for Python that allows for easy integration of machine learning models into web </w:t>
      </w:r>
      <w:r w:rsidR="00795D0C" w:rsidRPr="00795D0C">
        <w:rPr>
          <w:rFonts w:ascii="Times New Roman" w:hAnsi="Times New Roman" w:cs="Times New Roman"/>
          <w:color w:val="000000" w:themeColor="text1"/>
          <w:lang w:val="en-CA"/>
        </w:rPr>
        <w:lastRenderedPageBreak/>
        <w:t>applications (</w:t>
      </w:r>
      <w:r w:rsidR="00663075">
        <w:rPr>
          <w:rFonts w:ascii="Times New Roman" w:hAnsi="Times New Roman" w:cs="Times New Roman"/>
          <w:color w:val="000000" w:themeColor="text1"/>
          <w:lang w:val="en-CA"/>
        </w:rPr>
        <w:t>41</w:t>
      </w:r>
      <w:r w:rsidR="00795D0C" w:rsidRPr="00795D0C">
        <w:rPr>
          <w:rFonts w:ascii="Times New Roman" w:hAnsi="Times New Roman" w:cs="Times New Roman"/>
          <w:color w:val="000000" w:themeColor="text1"/>
          <w:lang w:val="en-CA"/>
        </w:rPr>
        <w:t>). The web application provides an intuitive interface for users to upload mosquito images and receive species identification results in real-time. The Flask application follows a client-server architecture, where the client-side handles user interactions and image uploads, while the server-side processes the uploaded images and generates identification results using the trained model. The application's front-end provides visually appealing user interface where users can select single or multiple mosquito images for identification</w:t>
      </w:r>
      <w:r w:rsidR="0056475B">
        <w:rPr>
          <w:rFonts w:ascii="Times New Roman" w:hAnsi="Times New Roman" w:cs="Times New Roman"/>
          <w:color w:val="000000" w:themeColor="text1"/>
          <w:lang w:val="en-CA"/>
        </w:rPr>
        <w:t xml:space="preserve"> as shown in Figure 2 and 3</w:t>
      </w:r>
      <w:r w:rsidR="00795D0C" w:rsidRPr="00795D0C">
        <w:rPr>
          <w:rFonts w:ascii="Times New Roman" w:hAnsi="Times New Roman" w:cs="Times New Roman"/>
          <w:color w:val="000000" w:themeColor="text1"/>
          <w:lang w:val="en-CA"/>
        </w:rPr>
        <w:t>. A preview of the selected images is displayed before submission</w:t>
      </w:r>
      <w:r w:rsidR="003069B2">
        <w:rPr>
          <w:rFonts w:ascii="Times New Roman" w:hAnsi="Times New Roman" w:cs="Times New Roman"/>
          <w:color w:val="000000" w:themeColor="text1"/>
          <w:lang w:val="en-CA"/>
        </w:rPr>
        <w:t xml:space="preserve"> as shown in Figure </w:t>
      </w:r>
      <w:r w:rsidR="0056475B">
        <w:rPr>
          <w:rFonts w:ascii="Times New Roman" w:hAnsi="Times New Roman" w:cs="Times New Roman"/>
          <w:color w:val="000000" w:themeColor="text1"/>
          <w:lang w:val="en-CA"/>
        </w:rPr>
        <w:t>4</w:t>
      </w:r>
      <w:r w:rsidR="00795D0C" w:rsidRPr="00795D0C">
        <w:rPr>
          <w:rFonts w:ascii="Times New Roman" w:hAnsi="Times New Roman" w:cs="Times New Roman"/>
          <w:color w:val="000000" w:themeColor="text1"/>
          <w:lang w:val="en-CA"/>
        </w:rPr>
        <w:t>. The identification result page presents the uploaded image alongside the predicted species and their confidence scores</w:t>
      </w:r>
      <w:r w:rsidR="003069B2">
        <w:rPr>
          <w:rFonts w:ascii="Times New Roman" w:hAnsi="Times New Roman" w:cs="Times New Roman"/>
          <w:color w:val="000000" w:themeColor="text1"/>
          <w:lang w:val="en-CA"/>
        </w:rPr>
        <w:t xml:space="preserve"> as shown in Figure </w:t>
      </w:r>
      <w:r w:rsidR="0056475B">
        <w:rPr>
          <w:rFonts w:ascii="Times New Roman" w:hAnsi="Times New Roman" w:cs="Times New Roman"/>
          <w:color w:val="000000" w:themeColor="text1"/>
          <w:lang w:val="en-CA"/>
        </w:rPr>
        <w:t>5</w:t>
      </w:r>
      <w:r w:rsidR="00795D0C" w:rsidRPr="00795D0C">
        <w:rPr>
          <w:rFonts w:ascii="Times New Roman" w:hAnsi="Times New Roman" w:cs="Times New Roman"/>
          <w:color w:val="000000" w:themeColor="text1"/>
          <w:lang w:val="en-CA"/>
        </w:rPr>
        <w:t xml:space="preserve">. Users can </w:t>
      </w:r>
      <w:r w:rsidR="003069B2">
        <w:rPr>
          <w:rFonts w:ascii="Times New Roman" w:hAnsi="Times New Roman" w:cs="Times New Roman"/>
          <w:color w:val="000000" w:themeColor="text1"/>
          <w:lang w:val="en-CA"/>
        </w:rPr>
        <w:t xml:space="preserve">then </w:t>
      </w:r>
      <w:r w:rsidR="003069B2" w:rsidRPr="00795D0C">
        <w:rPr>
          <w:rFonts w:ascii="Times New Roman" w:hAnsi="Times New Roman" w:cs="Times New Roman"/>
          <w:color w:val="000000" w:themeColor="text1"/>
          <w:lang w:val="en-CA"/>
        </w:rPr>
        <w:t>easily</w:t>
      </w:r>
      <w:r w:rsidR="00795D0C" w:rsidRPr="00795D0C">
        <w:rPr>
          <w:rFonts w:ascii="Times New Roman" w:hAnsi="Times New Roman" w:cs="Times New Roman"/>
          <w:color w:val="000000" w:themeColor="text1"/>
          <w:lang w:val="en-CA"/>
        </w:rPr>
        <w:t xml:space="preserve"> navigate back to the home page to perform additional identifications</w:t>
      </w:r>
      <w:r w:rsidR="003069B2">
        <w:rPr>
          <w:rFonts w:ascii="Times New Roman" w:hAnsi="Times New Roman" w:cs="Times New Roman"/>
          <w:color w:val="000000" w:themeColor="text1"/>
          <w:lang w:val="en-CA"/>
        </w:rPr>
        <w:t xml:space="preserve"> </w:t>
      </w:r>
      <w:r w:rsidR="007E6C71">
        <w:rPr>
          <w:rFonts w:ascii="Times New Roman" w:hAnsi="Times New Roman" w:cs="Times New Roman"/>
          <w:color w:val="000000" w:themeColor="text1"/>
          <w:lang w:val="en-CA"/>
        </w:rPr>
        <w:t xml:space="preserve">also shown in Figure </w:t>
      </w:r>
      <w:r w:rsidR="0056475B">
        <w:rPr>
          <w:rFonts w:ascii="Times New Roman" w:hAnsi="Times New Roman" w:cs="Times New Roman"/>
          <w:color w:val="000000" w:themeColor="text1"/>
          <w:lang w:val="en-CA"/>
        </w:rPr>
        <w:t>5</w:t>
      </w:r>
      <w:r w:rsidR="003069B2">
        <w:rPr>
          <w:rFonts w:ascii="Times New Roman" w:hAnsi="Times New Roman" w:cs="Times New Roman"/>
          <w:color w:val="000000" w:themeColor="text1"/>
          <w:lang w:val="en-CA"/>
        </w:rPr>
        <w:t>.</w:t>
      </w:r>
    </w:p>
    <w:p w14:paraId="5365DF60" w14:textId="78553D74" w:rsidR="00795D0C" w:rsidRPr="00F63C67" w:rsidRDefault="00795D0C" w:rsidP="00AD3DAD">
      <w:pPr>
        <w:spacing w:line="480" w:lineRule="auto"/>
        <w:ind w:firstLine="720"/>
        <w:rPr>
          <w:rFonts w:ascii="Times New Roman" w:hAnsi="Times New Roman" w:cs="Times New Roman"/>
          <w:color w:val="000000" w:themeColor="text1"/>
          <w:lang w:val="en-CA"/>
        </w:rPr>
      </w:pPr>
      <w:r w:rsidRPr="00795D0C">
        <w:rPr>
          <w:rFonts w:ascii="Times New Roman" w:hAnsi="Times New Roman" w:cs="Times New Roman"/>
          <w:color w:val="000000" w:themeColor="text1"/>
          <w:lang w:val="en-CA"/>
        </w:rPr>
        <w:t>On the server-side, the Flask application loads the trained ResNet-50 model. The model's weights are loaded from the .</w:t>
      </w:r>
      <w:proofErr w:type="spellStart"/>
      <w:r w:rsidRPr="00795D0C">
        <w:rPr>
          <w:rFonts w:ascii="Times New Roman" w:hAnsi="Times New Roman" w:cs="Times New Roman"/>
          <w:color w:val="000000" w:themeColor="text1"/>
          <w:lang w:val="en-CA"/>
        </w:rPr>
        <w:t>pth</w:t>
      </w:r>
      <w:proofErr w:type="spellEnd"/>
      <w:r w:rsidRPr="00795D0C">
        <w:rPr>
          <w:rFonts w:ascii="Times New Roman" w:hAnsi="Times New Roman" w:cs="Times New Roman"/>
          <w:color w:val="000000" w:themeColor="text1"/>
          <w:lang w:val="en-CA"/>
        </w:rPr>
        <w:t xml:space="preserve"> file</w:t>
      </w:r>
      <w:r w:rsidR="0062510B">
        <w:rPr>
          <w:rFonts w:ascii="Times New Roman" w:hAnsi="Times New Roman" w:cs="Times New Roman"/>
          <w:color w:val="000000" w:themeColor="text1"/>
          <w:lang w:val="en-CA"/>
        </w:rPr>
        <w:t xml:space="preserve"> saved earlier</w:t>
      </w:r>
      <w:r w:rsidRPr="00795D0C">
        <w:rPr>
          <w:rFonts w:ascii="Times New Roman" w:hAnsi="Times New Roman" w:cs="Times New Roman"/>
          <w:color w:val="000000" w:themeColor="text1"/>
          <w:lang w:val="en-CA"/>
        </w:rPr>
        <w:t xml:space="preserve">. The application also defines a label map that maps the model's output indices to their corresponding species names, enabling human-readable identification results. When a user uploads an image, the application saves the image file to a designated directory on the server. The image is then preprocessed using the same transformations applied during model training, including resizing, normalization, and conversion to a tensor format. The preprocessed image is passed through the loaded model, and the output probabilities are obtained using the </w:t>
      </w:r>
      <w:r w:rsidR="009311EA" w:rsidRPr="00795D0C">
        <w:rPr>
          <w:rFonts w:ascii="Times New Roman" w:hAnsi="Times New Roman" w:cs="Times New Roman"/>
          <w:color w:val="000000" w:themeColor="text1"/>
          <w:lang w:val="en-CA"/>
        </w:rPr>
        <w:t>SoftMax</w:t>
      </w:r>
      <w:r w:rsidRPr="00795D0C">
        <w:rPr>
          <w:rFonts w:ascii="Times New Roman" w:hAnsi="Times New Roman" w:cs="Times New Roman"/>
          <w:color w:val="000000" w:themeColor="text1"/>
          <w:lang w:val="en-CA"/>
        </w:rPr>
        <w:t xml:space="preserve"> function. The top 5 predicted species and their corresponding probabilities are extracted and displayed to the user, along with the uploaded image. The Flask application also includes necessary error handling and file validation to ensure a smooth user experience. It checks for the presence of uploaded files and verifies that the file types are allowed (PNG</w:t>
      </w:r>
      <w:r w:rsidR="00545F51" w:rsidRPr="00F63C67">
        <w:rPr>
          <w:rFonts w:ascii="Times New Roman" w:hAnsi="Times New Roman" w:cs="Times New Roman"/>
          <w:color w:val="000000" w:themeColor="text1"/>
          <w:lang w:val="en-CA"/>
        </w:rPr>
        <w:t xml:space="preserve"> or </w:t>
      </w:r>
      <w:r w:rsidRPr="00795D0C">
        <w:rPr>
          <w:rFonts w:ascii="Times New Roman" w:hAnsi="Times New Roman" w:cs="Times New Roman"/>
          <w:color w:val="000000" w:themeColor="text1"/>
          <w:lang w:val="en-CA"/>
        </w:rPr>
        <w:t>JPG</w:t>
      </w:r>
      <w:r w:rsidR="00545F51" w:rsidRPr="00F63C67">
        <w:rPr>
          <w:rFonts w:ascii="Times New Roman" w:hAnsi="Times New Roman" w:cs="Times New Roman"/>
          <w:color w:val="000000" w:themeColor="text1"/>
          <w:lang w:val="en-CA"/>
        </w:rPr>
        <w:t>/</w:t>
      </w:r>
      <w:r w:rsidRPr="00795D0C">
        <w:rPr>
          <w:rFonts w:ascii="Times New Roman" w:hAnsi="Times New Roman" w:cs="Times New Roman"/>
          <w:color w:val="000000" w:themeColor="text1"/>
          <w:lang w:val="en-CA"/>
        </w:rPr>
        <w:t xml:space="preserve">JPEG). </w:t>
      </w:r>
    </w:p>
    <w:p w14:paraId="5088016E" w14:textId="4DF8FBE4" w:rsidR="0079033F" w:rsidRDefault="00245E9B" w:rsidP="00AD3DAD">
      <w:pPr>
        <w:pStyle w:val="Heading1"/>
        <w:spacing w:line="480" w:lineRule="auto"/>
      </w:pPr>
      <w:bookmarkStart w:id="59" w:name="_Toc161977241"/>
      <w:r w:rsidRPr="00961D77">
        <w:lastRenderedPageBreak/>
        <w:t>5</w:t>
      </w:r>
      <w:r w:rsidR="00D3254D" w:rsidRPr="00961D77">
        <w:t xml:space="preserve">) </w:t>
      </w:r>
      <w:r w:rsidR="00AA7CF8" w:rsidRPr="00961D77">
        <w:t>Results</w:t>
      </w:r>
      <w:r w:rsidR="008B00D2">
        <w:t xml:space="preserve"> and Discussion</w:t>
      </w:r>
      <w:bookmarkEnd w:id="59"/>
    </w:p>
    <w:p w14:paraId="6C930DEA" w14:textId="6DC1788E" w:rsidR="00155103" w:rsidRDefault="00ED75CC" w:rsidP="00EB3E61">
      <w:pPr>
        <w:spacing w:line="480" w:lineRule="auto"/>
        <w:ind w:firstLine="720"/>
        <w:rPr>
          <w:rFonts w:ascii="Times New Roman" w:hAnsi="Times New Roman" w:cs="Times New Roman"/>
        </w:rPr>
      </w:pPr>
      <w:bookmarkStart w:id="60" w:name="_Hlk161968312"/>
      <w:r w:rsidRPr="00ED75CC">
        <w:rPr>
          <w:rFonts w:ascii="Times New Roman" w:hAnsi="Times New Roman" w:cs="Times New Roman"/>
        </w:rPr>
        <w:t xml:space="preserve">The process of creating </w:t>
      </w:r>
      <w:r w:rsidR="000711CA">
        <w:rPr>
          <w:rFonts w:ascii="Times New Roman" w:hAnsi="Times New Roman" w:cs="Times New Roman"/>
        </w:rPr>
        <w:t>our</w:t>
      </w:r>
      <w:r w:rsidRPr="00ED75CC">
        <w:rPr>
          <w:rFonts w:ascii="Times New Roman" w:hAnsi="Times New Roman" w:cs="Times New Roman"/>
        </w:rPr>
        <w:t xml:space="preserve"> model on the ARC cluster </w:t>
      </w:r>
      <w:r w:rsidR="0038247D">
        <w:rPr>
          <w:rFonts w:ascii="Times New Roman" w:hAnsi="Times New Roman" w:cs="Times New Roman"/>
        </w:rPr>
        <w:t xml:space="preserve">took substantial computational resources (Table 7). In total the job ran for over 16 hours with the CPU time being almost 20 hours (Table 7). </w:t>
      </w:r>
      <w:r w:rsidR="004F5563">
        <w:rPr>
          <w:rFonts w:ascii="Times New Roman" w:hAnsi="Times New Roman" w:cs="Times New Roman"/>
        </w:rPr>
        <w:t xml:space="preserve">This runtime results in a </w:t>
      </w:r>
      <w:r w:rsidR="004F5563" w:rsidRPr="004F5563">
        <w:rPr>
          <w:rFonts w:ascii="Times New Roman" w:hAnsi="Times New Roman" w:cs="Times New Roman"/>
        </w:rPr>
        <w:t>69.7%</w:t>
      </w:r>
      <w:r w:rsidR="004F5563">
        <w:rPr>
          <w:rFonts w:ascii="Times New Roman" w:hAnsi="Times New Roman" w:cs="Times New Roman"/>
        </w:rPr>
        <w:t xml:space="preserve"> of the allocated time being used meaning the creation of </w:t>
      </w:r>
      <w:r w:rsidR="000711CA">
        <w:rPr>
          <w:rFonts w:ascii="Times New Roman" w:hAnsi="Times New Roman" w:cs="Times New Roman"/>
        </w:rPr>
        <w:t>our</w:t>
      </w:r>
      <w:r w:rsidR="004F5563">
        <w:rPr>
          <w:rFonts w:ascii="Times New Roman" w:hAnsi="Times New Roman" w:cs="Times New Roman"/>
        </w:rPr>
        <w:t xml:space="preserve"> model was faster than expected (Table 7).</w:t>
      </w:r>
      <w:r w:rsidR="004F5563" w:rsidRPr="004F5563">
        <w:rPr>
          <w:rFonts w:ascii="Times New Roman" w:hAnsi="Times New Roman" w:cs="Times New Roman"/>
        </w:rPr>
        <w:t xml:space="preserve"> </w:t>
      </w:r>
      <w:r w:rsidR="0038247D">
        <w:rPr>
          <w:rFonts w:ascii="Times New Roman" w:hAnsi="Times New Roman" w:cs="Times New Roman"/>
        </w:rPr>
        <w:t xml:space="preserve">The majority of </w:t>
      </w:r>
      <w:r w:rsidR="004F5563">
        <w:rPr>
          <w:rFonts w:ascii="Times New Roman" w:hAnsi="Times New Roman" w:cs="Times New Roman"/>
        </w:rPr>
        <w:t xml:space="preserve">the 32 </w:t>
      </w:r>
      <w:r w:rsidR="0038247D">
        <w:rPr>
          <w:rFonts w:ascii="Times New Roman" w:hAnsi="Times New Roman" w:cs="Times New Roman"/>
        </w:rPr>
        <w:t xml:space="preserve">CPU cores allocated were utilized with CPU utilization at </w:t>
      </w:r>
      <w:r w:rsidR="0038247D" w:rsidRPr="0038247D">
        <w:rPr>
          <w:rFonts w:ascii="Times New Roman" w:hAnsi="Times New Roman" w:cs="Times New Roman"/>
        </w:rPr>
        <w:t>96.3%</w:t>
      </w:r>
      <w:r w:rsidR="0038247D">
        <w:rPr>
          <w:rFonts w:ascii="Times New Roman" w:hAnsi="Times New Roman" w:cs="Times New Roman"/>
        </w:rPr>
        <w:t xml:space="preserve"> while </w:t>
      </w:r>
      <w:r w:rsidR="009F6879">
        <w:rPr>
          <w:rFonts w:ascii="Times New Roman" w:hAnsi="Times New Roman" w:cs="Times New Roman"/>
        </w:rPr>
        <w:t>memory</w:t>
      </w:r>
      <w:r w:rsidR="0038247D">
        <w:rPr>
          <w:rFonts w:ascii="Times New Roman" w:hAnsi="Times New Roman" w:cs="Times New Roman"/>
        </w:rPr>
        <w:t xml:space="preserve"> and </w:t>
      </w:r>
      <w:r w:rsidR="004F5563">
        <w:rPr>
          <w:rFonts w:ascii="Times New Roman" w:hAnsi="Times New Roman" w:cs="Times New Roman"/>
        </w:rPr>
        <w:t>GPU</w:t>
      </w:r>
      <w:r w:rsidR="0038247D">
        <w:rPr>
          <w:rFonts w:ascii="Times New Roman" w:hAnsi="Times New Roman" w:cs="Times New Roman"/>
        </w:rPr>
        <w:t xml:space="preserve"> utilization were lower at </w:t>
      </w:r>
      <w:r w:rsidR="0038247D" w:rsidRPr="0038247D">
        <w:rPr>
          <w:rFonts w:ascii="Times New Roman" w:hAnsi="Times New Roman" w:cs="Times New Roman"/>
        </w:rPr>
        <w:t>34.5% and 20.4%</w:t>
      </w:r>
      <w:r w:rsidR="0038247D">
        <w:rPr>
          <w:rFonts w:ascii="Times New Roman" w:hAnsi="Times New Roman" w:cs="Times New Roman"/>
        </w:rPr>
        <w:t>.</w:t>
      </w:r>
      <w:r w:rsidR="004F5563">
        <w:rPr>
          <w:rFonts w:ascii="Times New Roman" w:hAnsi="Times New Roman" w:cs="Times New Roman"/>
        </w:rPr>
        <w:t xml:space="preserve"> </w:t>
      </w:r>
      <w:r w:rsidR="009F6879">
        <w:rPr>
          <w:rFonts w:ascii="Times New Roman" w:hAnsi="Times New Roman" w:cs="Times New Roman"/>
        </w:rPr>
        <w:t xml:space="preserve">The CPU utilization was consistent throughout the entire runtime, while </w:t>
      </w:r>
      <w:bookmarkEnd w:id="60"/>
      <w:r w:rsidR="009F6879">
        <w:rPr>
          <w:rFonts w:ascii="Times New Roman" w:hAnsi="Times New Roman" w:cs="Times New Roman"/>
        </w:rPr>
        <w:t xml:space="preserve">memory utilization seemed to increase linearly reaching a max of </w:t>
      </w:r>
      <w:r w:rsidR="009F6879" w:rsidRPr="009F6879">
        <w:rPr>
          <w:rFonts w:ascii="Times New Roman" w:hAnsi="Times New Roman" w:cs="Times New Roman"/>
        </w:rPr>
        <w:t>38.58 GB</w:t>
      </w:r>
      <w:r w:rsidR="009F6879">
        <w:rPr>
          <w:rFonts w:ascii="Times New Roman" w:hAnsi="Times New Roman" w:cs="Times New Roman"/>
        </w:rPr>
        <w:t xml:space="preserve"> being utilized</w:t>
      </w:r>
      <w:r w:rsidR="00EB3E61">
        <w:rPr>
          <w:rFonts w:ascii="Times New Roman" w:hAnsi="Times New Roman" w:cs="Times New Roman"/>
        </w:rPr>
        <w:t xml:space="preserve"> (Figures 6,8)</w:t>
      </w:r>
      <w:r w:rsidR="009F6879">
        <w:rPr>
          <w:rFonts w:ascii="Times New Roman" w:hAnsi="Times New Roman" w:cs="Times New Roman"/>
        </w:rPr>
        <w:t xml:space="preserve">. The GPU </w:t>
      </w:r>
      <w:r w:rsidR="00EB3E61">
        <w:rPr>
          <w:rFonts w:ascii="Times New Roman" w:hAnsi="Times New Roman" w:cs="Times New Roman"/>
        </w:rPr>
        <w:t xml:space="preserve">usage seemed to be very inconsistent while the GPU memory usage stayed around 5GB of VRAM used with one GPU having 16GB, this utilization is again low (Figure 7). </w:t>
      </w:r>
      <w:r w:rsidR="00441C7D">
        <w:rPr>
          <w:rFonts w:ascii="Times New Roman" w:hAnsi="Times New Roman" w:cs="Times New Roman"/>
        </w:rPr>
        <w:t>The CPU utilization and this was likely due to the d</w:t>
      </w:r>
      <w:r w:rsidR="00441C7D" w:rsidRPr="004F5563">
        <w:rPr>
          <w:rFonts w:ascii="Times New Roman" w:hAnsi="Times New Roman" w:cs="Times New Roman"/>
        </w:rPr>
        <w:t>ata preprocessing and transformations</w:t>
      </w:r>
      <w:r w:rsidR="00441C7D">
        <w:rPr>
          <w:rFonts w:ascii="Times New Roman" w:hAnsi="Times New Roman" w:cs="Times New Roman"/>
        </w:rPr>
        <w:t>, s</w:t>
      </w:r>
      <w:r w:rsidR="00441C7D" w:rsidRPr="004F5563">
        <w:rPr>
          <w:rFonts w:ascii="Times New Roman" w:hAnsi="Times New Roman" w:cs="Times New Roman"/>
        </w:rPr>
        <w:t xml:space="preserve">plitting </w:t>
      </w:r>
      <w:r w:rsidR="00441C7D">
        <w:rPr>
          <w:rFonts w:ascii="Times New Roman" w:hAnsi="Times New Roman" w:cs="Times New Roman"/>
        </w:rPr>
        <w:t xml:space="preserve">of </w:t>
      </w:r>
      <w:r w:rsidR="00441C7D" w:rsidRPr="004F5563">
        <w:rPr>
          <w:rFonts w:ascii="Times New Roman" w:hAnsi="Times New Roman" w:cs="Times New Roman"/>
        </w:rPr>
        <w:t>the dataset</w:t>
      </w:r>
      <w:r w:rsidR="00441C7D">
        <w:rPr>
          <w:rFonts w:ascii="Times New Roman" w:hAnsi="Times New Roman" w:cs="Times New Roman"/>
        </w:rPr>
        <w:t xml:space="preserve">, </w:t>
      </w:r>
      <w:proofErr w:type="gramStart"/>
      <w:r w:rsidR="00441C7D">
        <w:rPr>
          <w:rFonts w:ascii="Times New Roman" w:hAnsi="Times New Roman" w:cs="Times New Roman"/>
        </w:rPr>
        <w:t>s</w:t>
      </w:r>
      <w:r w:rsidR="00441C7D" w:rsidRPr="004F5563">
        <w:rPr>
          <w:rFonts w:ascii="Times New Roman" w:hAnsi="Times New Roman" w:cs="Times New Roman"/>
        </w:rPr>
        <w:t>aving</w:t>
      </w:r>
      <w:proofErr w:type="gramEnd"/>
      <w:r w:rsidR="00441C7D" w:rsidRPr="004F5563">
        <w:rPr>
          <w:rFonts w:ascii="Times New Roman" w:hAnsi="Times New Roman" w:cs="Times New Roman"/>
        </w:rPr>
        <w:t xml:space="preserve"> and loading checkpoints</w:t>
      </w:r>
      <w:r w:rsidR="00441C7D">
        <w:rPr>
          <w:rFonts w:ascii="Times New Roman" w:hAnsi="Times New Roman" w:cs="Times New Roman"/>
        </w:rPr>
        <w:t>, p</w:t>
      </w:r>
      <w:r w:rsidR="00441C7D" w:rsidRPr="004F5563">
        <w:rPr>
          <w:rFonts w:ascii="Times New Roman" w:hAnsi="Times New Roman" w:cs="Times New Roman"/>
        </w:rPr>
        <w:t>rogress tracking and saving</w:t>
      </w:r>
      <w:r w:rsidR="00441C7D">
        <w:rPr>
          <w:rFonts w:ascii="Times New Roman" w:hAnsi="Times New Roman" w:cs="Times New Roman"/>
        </w:rPr>
        <w:t xml:space="preserve"> progress in the JSON file, p</w:t>
      </w:r>
      <w:r w:rsidR="00441C7D" w:rsidRPr="004F5563">
        <w:rPr>
          <w:rFonts w:ascii="Times New Roman" w:hAnsi="Times New Roman" w:cs="Times New Roman"/>
        </w:rPr>
        <w:t>lotting and saving figures</w:t>
      </w:r>
      <w:r w:rsidR="00441C7D">
        <w:rPr>
          <w:rFonts w:ascii="Times New Roman" w:hAnsi="Times New Roman" w:cs="Times New Roman"/>
        </w:rPr>
        <w:t xml:space="preserve">, evaluating and calculating metrics, as well as the </w:t>
      </w:r>
      <w:r w:rsidR="00441C7D" w:rsidRPr="004F5563">
        <w:rPr>
          <w:rFonts w:ascii="Times New Roman" w:hAnsi="Times New Roman" w:cs="Times New Roman"/>
        </w:rPr>
        <w:t>print statements and logging operations</w:t>
      </w:r>
      <w:r w:rsidR="00441C7D">
        <w:rPr>
          <w:rFonts w:ascii="Times New Roman" w:hAnsi="Times New Roman" w:cs="Times New Roman"/>
        </w:rPr>
        <w:t xml:space="preserve">. While the GPU is mainly used for the actual training and testing of </w:t>
      </w:r>
      <w:r w:rsidR="000711CA">
        <w:rPr>
          <w:rFonts w:ascii="Times New Roman" w:hAnsi="Times New Roman" w:cs="Times New Roman"/>
        </w:rPr>
        <w:t>a</w:t>
      </w:r>
      <w:r w:rsidR="00441C7D">
        <w:rPr>
          <w:rFonts w:ascii="Times New Roman" w:hAnsi="Times New Roman" w:cs="Times New Roman"/>
        </w:rPr>
        <w:t xml:space="preserve"> model. Overall, substantially less </w:t>
      </w:r>
      <w:r w:rsidR="009F6879">
        <w:rPr>
          <w:rFonts w:ascii="Times New Roman" w:hAnsi="Times New Roman" w:cs="Times New Roman"/>
        </w:rPr>
        <w:t>memory</w:t>
      </w:r>
      <w:r w:rsidR="004F5563">
        <w:rPr>
          <w:rFonts w:ascii="Times New Roman" w:hAnsi="Times New Roman" w:cs="Times New Roman"/>
        </w:rPr>
        <w:t xml:space="preserve"> and only 1 GPU could have been allocated to create </w:t>
      </w:r>
      <w:r w:rsidR="000711CA">
        <w:rPr>
          <w:rFonts w:ascii="Times New Roman" w:hAnsi="Times New Roman" w:cs="Times New Roman"/>
        </w:rPr>
        <w:t>our</w:t>
      </w:r>
      <w:r w:rsidR="004F5563">
        <w:rPr>
          <w:rFonts w:ascii="Times New Roman" w:hAnsi="Times New Roman" w:cs="Times New Roman"/>
        </w:rPr>
        <w:t xml:space="preserve"> model efficiently. </w:t>
      </w:r>
    </w:p>
    <w:p w14:paraId="690E3560" w14:textId="7C368D7D" w:rsidR="008B00D2" w:rsidRPr="0017566A" w:rsidRDefault="008B00D2" w:rsidP="008B00D2">
      <w:pPr>
        <w:spacing w:after="160" w:line="480" w:lineRule="auto"/>
        <w:ind w:firstLine="720"/>
        <w:rPr>
          <w:rFonts w:ascii="Times New Roman" w:hAnsi="Times New Roman" w:cs="Times New Roman"/>
        </w:rPr>
      </w:pPr>
      <w:bookmarkStart w:id="61" w:name="_Hlk161971048"/>
      <w:r w:rsidRPr="0017566A">
        <w:rPr>
          <w:rFonts w:ascii="Times New Roman" w:hAnsi="Times New Roman" w:cs="Times New Roman"/>
        </w:rPr>
        <w:t xml:space="preserve">The results demonstrate that </w:t>
      </w:r>
      <w:r w:rsidR="000711CA" w:rsidRPr="0017566A">
        <w:rPr>
          <w:rFonts w:ascii="Times New Roman" w:hAnsi="Times New Roman" w:cs="Times New Roman"/>
        </w:rPr>
        <w:t>our</w:t>
      </w:r>
      <w:r>
        <w:rPr>
          <w:rFonts w:ascii="Times New Roman" w:hAnsi="Times New Roman" w:cs="Times New Roman"/>
        </w:rPr>
        <w:t xml:space="preserve"> </w:t>
      </w:r>
      <w:r w:rsidRPr="0017566A">
        <w:rPr>
          <w:rFonts w:ascii="Times New Roman" w:hAnsi="Times New Roman" w:cs="Times New Roman"/>
        </w:rPr>
        <w:t xml:space="preserve">model, when trained with various hyperparameter configurations, achieves high validation accuracy across most configurations (Figure 9). While the training accuracy was consistently high for all configurations, the validation accuracy provides a more reliable assessment of </w:t>
      </w:r>
      <w:r w:rsidR="000711CA">
        <w:rPr>
          <w:rFonts w:ascii="Times New Roman" w:hAnsi="Times New Roman" w:cs="Times New Roman"/>
        </w:rPr>
        <w:t>a</w:t>
      </w:r>
      <w:r w:rsidRPr="0017566A">
        <w:rPr>
          <w:rFonts w:ascii="Times New Roman" w:hAnsi="Times New Roman" w:cs="Times New Roman"/>
        </w:rPr>
        <w:t xml:space="preserve"> model's performance on unseen data (Figure 9). The validation accuracy ranged from 72.34% to 91.78%, with the best-performing model configuration having a learning rate of 0.001, a batch size of 16, and utilizing the SGD optimizer (Figure 9). The overall high validation accuracy across all configurations suggests that the </w:t>
      </w:r>
      <w:r w:rsidRPr="0017566A">
        <w:rPr>
          <w:rFonts w:ascii="Times New Roman" w:hAnsi="Times New Roman" w:cs="Times New Roman"/>
        </w:rPr>
        <w:lastRenderedPageBreak/>
        <w:t>ResNet-50 architecture is well-suited for the task of mosquito species identification (Figure 9).</w:t>
      </w:r>
      <w:r>
        <w:rPr>
          <w:rFonts w:ascii="Times New Roman" w:hAnsi="Times New Roman" w:cs="Times New Roman"/>
        </w:rPr>
        <w:t xml:space="preserve"> </w:t>
      </w:r>
      <w:r w:rsidRPr="0017566A">
        <w:rPr>
          <w:rFonts w:ascii="Times New Roman" w:hAnsi="Times New Roman" w:cs="Times New Roman"/>
        </w:rPr>
        <w:t xml:space="preserve">The validation loss for each model configuration was also notably low, with the best-performing configuration (learning rate of 0.001, batch size of 16, and SGD optimizer) achieving a validation loss of 0.33 (Figure 10). Other configurations exhibited validation losses ranging from 0.35 to 0.98 (Figure 10). The consistently low training loss across all configurations indicates that the models were able to effectively learn from the image data (Figure 10). The </w:t>
      </w:r>
      <w:r w:rsidR="00E01E32">
        <w:rPr>
          <w:rFonts w:ascii="Times New Roman" w:hAnsi="Times New Roman" w:cs="Times New Roman"/>
        </w:rPr>
        <w:t xml:space="preserve">average </w:t>
      </w:r>
      <w:r w:rsidRPr="0017566A">
        <w:rPr>
          <w:rFonts w:ascii="Times New Roman" w:hAnsi="Times New Roman" w:cs="Times New Roman"/>
        </w:rPr>
        <w:t>F1-scores for each model configuration followed a similar trend to the other evaluation metrics (Figure 11). The configuration with a learning rate of 0.001, a batch size of 16, and the SGD optimizer achieved the highest F</w:t>
      </w:r>
      <w:r>
        <w:rPr>
          <w:rFonts w:ascii="Times New Roman" w:hAnsi="Times New Roman" w:cs="Times New Roman"/>
        </w:rPr>
        <w:t>1</w:t>
      </w:r>
      <w:r w:rsidRPr="0017566A">
        <w:rPr>
          <w:rFonts w:ascii="Times New Roman" w:hAnsi="Times New Roman" w:cs="Times New Roman"/>
        </w:rPr>
        <w:t>-score (Figure 11). Overall, the F1-scores ranged from 90.37% to 62.79%, demonstrating strong performance for most hyperparameter settings, with a few outliers exhibiting lower performance</w:t>
      </w:r>
      <w:r>
        <w:rPr>
          <w:rFonts w:ascii="Times New Roman" w:hAnsi="Times New Roman" w:cs="Times New Roman"/>
        </w:rPr>
        <w:t xml:space="preserve"> when measuring F1-ccore</w:t>
      </w:r>
      <w:r w:rsidRPr="0017566A">
        <w:rPr>
          <w:rFonts w:ascii="Times New Roman" w:hAnsi="Times New Roman" w:cs="Times New Roman"/>
        </w:rPr>
        <w:t>, which suggests higher false negative and false positive rates for those configurations.</w:t>
      </w:r>
    </w:p>
    <w:p w14:paraId="43EE0465" w14:textId="48B87211" w:rsidR="00D26240" w:rsidRPr="008B00D2" w:rsidRDefault="008B00D2" w:rsidP="008B00D2">
      <w:pPr>
        <w:spacing w:after="160" w:line="480" w:lineRule="auto"/>
        <w:ind w:firstLine="720"/>
        <w:rPr>
          <w:rFonts w:ascii="Times New Roman" w:hAnsi="Times New Roman" w:cs="Times New Roman"/>
        </w:rPr>
      </w:pPr>
      <w:r w:rsidRPr="0017566A">
        <w:rPr>
          <w:rFonts w:ascii="Times New Roman" w:hAnsi="Times New Roman" w:cs="Times New Roman"/>
        </w:rPr>
        <w:t xml:space="preserve">These results highlight the importance of hyperparameter tuning in optimizing </w:t>
      </w:r>
      <w:r w:rsidR="000711CA">
        <w:rPr>
          <w:rFonts w:ascii="Times New Roman" w:hAnsi="Times New Roman" w:cs="Times New Roman"/>
        </w:rPr>
        <w:t>a</w:t>
      </w:r>
      <w:r w:rsidRPr="0017566A">
        <w:rPr>
          <w:rFonts w:ascii="Times New Roman" w:hAnsi="Times New Roman" w:cs="Times New Roman"/>
        </w:rPr>
        <w:t xml:space="preserve"> model's performance. The learning rate, batch size, and choice of optimizer significantly impact </w:t>
      </w:r>
      <w:r w:rsidR="000711CA">
        <w:rPr>
          <w:rFonts w:ascii="Times New Roman" w:hAnsi="Times New Roman" w:cs="Times New Roman"/>
        </w:rPr>
        <w:t>a</w:t>
      </w:r>
      <w:r w:rsidRPr="0017566A">
        <w:rPr>
          <w:rFonts w:ascii="Times New Roman" w:hAnsi="Times New Roman" w:cs="Times New Roman"/>
        </w:rPr>
        <w:t xml:space="preserve"> model's ability to learn discriminative features and generalize well to unseen data. </w:t>
      </w:r>
      <w:r w:rsidR="00AF6507">
        <w:rPr>
          <w:rFonts w:ascii="Times New Roman" w:hAnsi="Times New Roman" w:cs="Times New Roman"/>
        </w:rPr>
        <w:t>Our</w:t>
      </w:r>
      <w:r w:rsidRPr="0017566A">
        <w:rPr>
          <w:rFonts w:ascii="Times New Roman" w:hAnsi="Times New Roman" w:cs="Times New Roman"/>
        </w:rPr>
        <w:t xml:space="preserve"> best-performing </w:t>
      </w:r>
      <w:r w:rsidR="00AF6507">
        <w:rPr>
          <w:rFonts w:ascii="Times New Roman" w:hAnsi="Times New Roman" w:cs="Times New Roman"/>
        </w:rPr>
        <w:t xml:space="preserve">model </w:t>
      </w:r>
      <w:r w:rsidRPr="0017566A">
        <w:rPr>
          <w:rFonts w:ascii="Times New Roman" w:hAnsi="Times New Roman" w:cs="Times New Roman"/>
        </w:rPr>
        <w:t xml:space="preserve">configuration, with a learning rate of </w:t>
      </w:r>
      <w:bookmarkStart w:id="62" w:name="_Hlk161977308"/>
      <w:r w:rsidRPr="0017566A">
        <w:rPr>
          <w:rFonts w:ascii="Times New Roman" w:hAnsi="Times New Roman" w:cs="Times New Roman"/>
        </w:rPr>
        <w:t>0.001</w:t>
      </w:r>
      <w:bookmarkEnd w:id="62"/>
      <w:r w:rsidRPr="0017566A">
        <w:rPr>
          <w:rFonts w:ascii="Times New Roman" w:hAnsi="Times New Roman" w:cs="Times New Roman"/>
        </w:rPr>
        <w:t>, a batch size of 16, and the SGD optimizer, strikes a balance between convergence speed and generalization ability, enabling th</w:t>
      </w:r>
      <w:r w:rsidR="000711CA">
        <w:rPr>
          <w:rFonts w:ascii="Times New Roman" w:hAnsi="Times New Roman" w:cs="Times New Roman"/>
        </w:rPr>
        <w:t xml:space="preserve">is </w:t>
      </w:r>
      <w:r w:rsidRPr="0017566A">
        <w:rPr>
          <w:rFonts w:ascii="Times New Roman" w:hAnsi="Times New Roman" w:cs="Times New Roman"/>
        </w:rPr>
        <w:t>model to achieve high validation accuracy, low validation loss, and a high F1-score</w:t>
      </w:r>
      <w:r w:rsidR="00AF6507">
        <w:rPr>
          <w:rFonts w:ascii="Times New Roman" w:hAnsi="Times New Roman" w:cs="Times New Roman"/>
        </w:rPr>
        <w:t xml:space="preserve"> (Figures 9,10,11)</w:t>
      </w:r>
      <w:r w:rsidRPr="0017566A">
        <w:rPr>
          <w:rFonts w:ascii="Times New Roman" w:hAnsi="Times New Roman" w:cs="Times New Roman"/>
        </w:rPr>
        <w:t>.</w:t>
      </w:r>
      <w:r>
        <w:rPr>
          <w:rFonts w:ascii="Times New Roman" w:hAnsi="Times New Roman" w:cs="Times New Roman"/>
        </w:rPr>
        <w:t xml:space="preserve"> Additionally, </w:t>
      </w:r>
      <w:r w:rsidRPr="0017566A">
        <w:rPr>
          <w:rFonts w:ascii="Times New Roman" w:hAnsi="Times New Roman" w:cs="Times New Roman"/>
        </w:rPr>
        <w:t xml:space="preserve">the variability in performance across different hyperparameter settings also underscores the complexity of the mosquito species identification task. While the ResNet-50 architecture proves to be effective overall, the choice of hyperparameters can significantly influence the model's ability to distinguish between different species accurately. The lower performance of certain configurations, as indicated by their F1-scores, suggests that these </w:t>
      </w:r>
      <w:r w:rsidRPr="0017566A">
        <w:rPr>
          <w:rFonts w:ascii="Times New Roman" w:hAnsi="Times New Roman" w:cs="Times New Roman"/>
        </w:rPr>
        <w:lastRenderedPageBreak/>
        <w:t>settings may lead to higher rates of misclassification, emphasizing the need for careful hyperparameter tuning to minimize false negatives and false positives.</w:t>
      </w:r>
    </w:p>
    <w:bookmarkEnd w:id="61"/>
    <w:p w14:paraId="12640B1F" w14:textId="32E3C3C3" w:rsidR="008869AD" w:rsidRDefault="00AF6507" w:rsidP="000711CA">
      <w:pPr>
        <w:spacing w:line="480" w:lineRule="auto"/>
        <w:ind w:firstLine="720"/>
        <w:rPr>
          <w:rFonts w:ascii="Times New Roman" w:hAnsi="Times New Roman" w:cs="Times New Roman"/>
          <w:lang w:val="en-CA"/>
        </w:rPr>
      </w:pPr>
      <w:r>
        <w:rPr>
          <w:rFonts w:ascii="Times New Roman" w:hAnsi="Times New Roman" w:cs="Times New Roman"/>
          <w:lang w:val="en-CA"/>
        </w:rPr>
        <w:t xml:space="preserve">The </w:t>
      </w:r>
      <w:r w:rsidR="008869AD" w:rsidRPr="008869AD">
        <w:rPr>
          <w:rFonts w:ascii="Times New Roman" w:hAnsi="Times New Roman" w:cs="Times New Roman"/>
          <w:lang w:val="en-CA"/>
        </w:rPr>
        <w:t xml:space="preserve">normalized confusion matrix for </w:t>
      </w:r>
      <w:r>
        <w:rPr>
          <w:rFonts w:ascii="Times New Roman" w:hAnsi="Times New Roman" w:cs="Times New Roman"/>
          <w:lang w:val="en-CA"/>
        </w:rPr>
        <w:t>our</w:t>
      </w:r>
      <w:r w:rsidR="008869AD" w:rsidRPr="008869AD">
        <w:rPr>
          <w:rFonts w:ascii="Times New Roman" w:hAnsi="Times New Roman" w:cs="Times New Roman"/>
          <w:lang w:val="en-CA"/>
        </w:rPr>
        <w:t xml:space="preserve"> best-performing model</w:t>
      </w:r>
      <w:r>
        <w:rPr>
          <w:rFonts w:ascii="Times New Roman" w:hAnsi="Times New Roman" w:cs="Times New Roman"/>
          <w:lang w:val="en-CA"/>
        </w:rPr>
        <w:t xml:space="preserve"> highlights the </w:t>
      </w:r>
      <w:r w:rsidR="008869AD" w:rsidRPr="008869AD">
        <w:rPr>
          <w:rFonts w:ascii="Times New Roman" w:hAnsi="Times New Roman" w:cs="Times New Roman"/>
          <w:lang w:val="en-CA"/>
        </w:rPr>
        <w:t>classification performance across different mosquito genera</w:t>
      </w:r>
      <w:r>
        <w:rPr>
          <w:rFonts w:ascii="Times New Roman" w:hAnsi="Times New Roman" w:cs="Times New Roman"/>
          <w:lang w:val="en-CA"/>
        </w:rPr>
        <w:t xml:space="preserve"> </w:t>
      </w:r>
      <w:bookmarkStart w:id="63" w:name="_Hlk161975069"/>
      <w:r>
        <w:rPr>
          <w:rFonts w:ascii="Times New Roman" w:hAnsi="Times New Roman" w:cs="Times New Roman"/>
          <w:lang w:val="en-CA"/>
        </w:rPr>
        <w:t>(Figure 13)</w:t>
      </w:r>
      <w:bookmarkEnd w:id="63"/>
      <w:r w:rsidR="008869AD" w:rsidRPr="008869AD">
        <w:rPr>
          <w:rFonts w:ascii="Times New Roman" w:hAnsi="Times New Roman" w:cs="Times New Roman"/>
          <w:lang w:val="en-CA"/>
        </w:rPr>
        <w:t xml:space="preserve">. The matrix demonstrates that </w:t>
      </w:r>
      <w:r w:rsidR="000711CA">
        <w:rPr>
          <w:rFonts w:ascii="Times New Roman" w:hAnsi="Times New Roman" w:cs="Times New Roman"/>
          <w:lang w:val="en-CA"/>
        </w:rPr>
        <w:t>our</w:t>
      </w:r>
      <w:r w:rsidR="008869AD" w:rsidRPr="008869AD">
        <w:rPr>
          <w:rFonts w:ascii="Times New Roman" w:hAnsi="Times New Roman" w:cs="Times New Roman"/>
          <w:lang w:val="en-CA"/>
        </w:rPr>
        <w:t xml:space="preserve"> model achieves high classification accuracy for </w:t>
      </w:r>
      <w:proofErr w:type="gramStart"/>
      <w:r w:rsidR="008869AD" w:rsidRPr="008869AD">
        <w:rPr>
          <w:rFonts w:ascii="Times New Roman" w:hAnsi="Times New Roman" w:cs="Times New Roman"/>
          <w:lang w:val="en-CA"/>
        </w:rPr>
        <w:t>the majority of</w:t>
      </w:r>
      <w:proofErr w:type="gramEnd"/>
      <w:r w:rsidR="008869AD" w:rsidRPr="008869AD">
        <w:rPr>
          <w:rFonts w:ascii="Times New Roman" w:hAnsi="Times New Roman" w:cs="Times New Roman"/>
          <w:lang w:val="en-CA"/>
        </w:rPr>
        <w:t xml:space="preserve"> the genera, with the highest accuracy observed for Aedes (0.97), Anopheles (0.97), </w:t>
      </w:r>
      <w:proofErr w:type="spellStart"/>
      <w:r w:rsidR="008869AD" w:rsidRPr="008869AD">
        <w:rPr>
          <w:rFonts w:ascii="Times New Roman" w:hAnsi="Times New Roman" w:cs="Times New Roman"/>
          <w:lang w:val="en-CA"/>
        </w:rPr>
        <w:t>Mansonia</w:t>
      </w:r>
      <w:proofErr w:type="spellEnd"/>
      <w:r w:rsidR="008869AD" w:rsidRPr="008869AD">
        <w:rPr>
          <w:rFonts w:ascii="Times New Roman" w:hAnsi="Times New Roman" w:cs="Times New Roman"/>
          <w:lang w:val="en-CA"/>
        </w:rPr>
        <w:t xml:space="preserve"> (1.00), and </w:t>
      </w:r>
      <w:proofErr w:type="spellStart"/>
      <w:r w:rsidR="008869AD" w:rsidRPr="008869AD">
        <w:rPr>
          <w:rFonts w:ascii="Times New Roman" w:hAnsi="Times New Roman" w:cs="Times New Roman"/>
          <w:lang w:val="en-CA"/>
        </w:rPr>
        <w:t>Uranotaenia</w:t>
      </w:r>
      <w:proofErr w:type="spellEnd"/>
      <w:r w:rsidR="008869AD" w:rsidRPr="008869AD">
        <w:rPr>
          <w:rFonts w:ascii="Times New Roman" w:hAnsi="Times New Roman" w:cs="Times New Roman"/>
          <w:lang w:val="en-CA"/>
        </w:rPr>
        <w:t xml:space="preserve"> (0.98)</w:t>
      </w:r>
      <w:r w:rsidRPr="00AF6507">
        <w:rPr>
          <w:rFonts w:ascii="Times New Roman" w:hAnsi="Times New Roman" w:cs="Times New Roman"/>
          <w:lang w:val="en-CA"/>
        </w:rPr>
        <w:t xml:space="preserve"> </w:t>
      </w:r>
      <w:r>
        <w:rPr>
          <w:rFonts w:ascii="Times New Roman" w:hAnsi="Times New Roman" w:cs="Times New Roman"/>
          <w:lang w:val="en-CA"/>
        </w:rPr>
        <w:t>(Figure 13)</w:t>
      </w:r>
      <w:r w:rsidR="008869AD" w:rsidRPr="008869AD">
        <w:rPr>
          <w:rFonts w:ascii="Times New Roman" w:hAnsi="Times New Roman" w:cs="Times New Roman"/>
          <w:lang w:val="en-CA"/>
        </w:rPr>
        <w:t xml:space="preserve">. These results indicate that </w:t>
      </w:r>
      <w:r w:rsidR="000711CA">
        <w:rPr>
          <w:rFonts w:ascii="Times New Roman" w:hAnsi="Times New Roman" w:cs="Times New Roman"/>
          <w:lang w:val="en-CA"/>
        </w:rPr>
        <w:t>our</w:t>
      </w:r>
      <w:r w:rsidR="008869AD" w:rsidRPr="008869AD">
        <w:rPr>
          <w:rFonts w:ascii="Times New Roman" w:hAnsi="Times New Roman" w:cs="Times New Roman"/>
          <w:lang w:val="en-CA"/>
        </w:rPr>
        <w:t xml:space="preserve"> model has effectively learned distinctive features for these genera</w:t>
      </w:r>
      <w:r>
        <w:rPr>
          <w:rFonts w:ascii="Times New Roman" w:hAnsi="Times New Roman" w:cs="Times New Roman"/>
          <w:lang w:val="en-CA"/>
        </w:rPr>
        <w:t xml:space="preserve"> (Figure 13)</w:t>
      </w:r>
      <w:r w:rsidR="008869AD" w:rsidRPr="008869AD">
        <w:rPr>
          <w:rFonts w:ascii="Times New Roman" w:hAnsi="Times New Roman" w:cs="Times New Roman"/>
          <w:lang w:val="en-CA"/>
        </w:rPr>
        <w:t xml:space="preserve">. However, it is important to note that the high accuracy for </w:t>
      </w:r>
      <w:proofErr w:type="spellStart"/>
      <w:r w:rsidR="008869AD" w:rsidRPr="008869AD">
        <w:rPr>
          <w:rFonts w:ascii="Times New Roman" w:hAnsi="Times New Roman" w:cs="Times New Roman"/>
          <w:lang w:val="en-CA"/>
        </w:rPr>
        <w:t>Uranotaenia</w:t>
      </w:r>
      <w:proofErr w:type="spellEnd"/>
      <w:r w:rsidR="008869AD" w:rsidRPr="008869AD">
        <w:rPr>
          <w:rFonts w:ascii="Times New Roman" w:hAnsi="Times New Roman" w:cs="Times New Roman"/>
          <w:lang w:val="en-CA"/>
        </w:rPr>
        <w:t xml:space="preserve"> could be attributed to the low number of images representing this genus within the dataset</w:t>
      </w:r>
      <w:r>
        <w:rPr>
          <w:rFonts w:ascii="Times New Roman" w:hAnsi="Times New Roman" w:cs="Times New Roman"/>
          <w:lang w:val="en-CA"/>
        </w:rPr>
        <w:t xml:space="preserve"> (Figure 13)</w:t>
      </w:r>
      <w:r w:rsidR="008869AD" w:rsidRPr="008869AD">
        <w:rPr>
          <w:rFonts w:ascii="Times New Roman" w:hAnsi="Times New Roman" w:cs="Times New Roman"/>
          <w:lang w:val="en-CA"/>
        </w:rPr>
        <w:t>.</w:t>
      </w:r>
      <w:r w:rsidR="000711CA">
        <w:rPr>
          <w:rFonts w:ascii="Times New Roman" w:hAnsi="Times New Roman" w:cs="Times New Roman"/>
          <w:lang w:val="en-CA"/>
        </w:rPr>
        <w:t xml:space="preserve"> Our</w:t>
      </w:r>
      <w:r w:rsidR="008869AD" w:rsidRPr="008869AD">
        <w:rPr>
          <w:rFonts w:ascii="Times New Roman" w:hAnsi="Times New Roman" w:cs="Times New Roman"/>
          <w:lang w:val="en-CA"/>
        </w:rPr>
        <w:t xml:space="preserve"> model also exhibits excellent performance for </w:t>
      </w:r>
      <w:proofErr w:type="spellStart"/>
      <w:r w:rsidR="008869AD" w:rsidRPr="008869AD">
        <w:rPr>
          <w:rFonts w:ascii="Times New Roman" w:hAnsi="Times New Roman" w:cs="Times New Roman"/>
          <w:i/>
          <w:iCs/>
          <w:lang w:val="en-CA"/>
        </w:rPr>
        <w:t>Coquillettidia</w:t>
      </w:r>
      <w:proofErr w:type="spellEnd"/>
      <w:r w:rsidR="008869AD" w:rsidRPr="008869AD">
        <w:rPr>
          <w:rFonts w:ascii="Times New Roman" w:hAnsi="Times New Roman" w:cs="Times New Roman"/>
          <w:lang w:val="en-CA"/>
        </w:rPr>
        <w:t xml:space="preserve"> (0.96), Culex (0.96), and </w:t>
      </w:r>
      <w:proofErr w:type="spellStart"/>
      <w:r w:rsidR="008869AD" w:rsidRPr="008869AD">
        <w:rPr>
          <w:rFonts w:ascii="Times New Roman" w:hAnsi="Times New Roman" w:cs="Times New Roman"/>
          <w:i/>
          <w:iCs/>
          <w:lang w:val="en-CA"/>
        </w:rPr>
        <w:t>Culiseta</w:t>
      </w:r>
      <w:proofErr w:type="spellEnd"/>
      <w:r w:rsidR="008869AD" w:rsidRPr="008869AD">
        <w:rPr>
          <w:rFonts w:ascii="Times New Roman" w:hAnsi="Times New Roman" w:cs="Times New Roman"/>
          <w:lang w:val="en-CA"/>
        </w:rPr>
        <w:t xml:space="preserve"> (0.90), with only minor misclassifications among these genera</w:t>
      </w:r>
      <w:r w:rsidR="008869AD">
        <w:rPr>
          <w:rFonts w:ascii="Times New Roman" w:hAnsi="Times New Roman" w:cs="Times New Roman"/>
          <w:lang w:val="en-CA"/>
        </w:rPr>
        <w:t xml:space="preserve"> </w:t>
      </w:r>
      <w:bookmarkStart w:id="64" w:name="_Hlk161973728"/>
      <w:r w:rsidR="008869AD">
        <w:rPr>
          <w:rFonts w:ascii="Times New Roman" w:hAnsi="Times New Roman" w:cs="Times New Roman"/>
          <w:lang w:val="en-CA"/>
        </w:rPr>
        <w:t>(Figure 13)</w:t>
      </w:r>
      <w:bookmarkEnd w:id="64"/>
      <w:r w:rsidR="008869AD" w:rsidRPr="008869AD">
        <w:rPr>
          <w:rFonts w:ascii="Times New Roman" w:hAnsi="Times New Roman" w:cs="Times New Roman"/>
          <w:lang w:val="en-CA"/>
        </w:rPr>
        <w:t xml:space="preserve">. Specifically, a small number of instances are misclassified between closely related genera, such as a marginal confusion between </w:t>
      </w:r>
      <w:proofErr w:type="spellStart"/>
      <w:r w:rsidR="008869AD" w:rsidRPr="008869AD">
        <w:rPr>
          <w:rFonts w:ascii="Times New Roman" w:hAnsi="Times New Roman" w:cs="Times New Roman"/>
          <w:i/>
          <w:iCs/>
          <w:lang w:val="en-CA"/>
        </w:rPr>
        <w:t>Coquillettidia</w:t>
      </w:r>
      <w:proofErr w:type="spellEnd"/>
      <w:r w:rsidR="008869AD" w:rsidRPr="008869AD">
        <w:rPr>
          <w:rFonts w:ascii="Times New Roman" w:hAnsi="Times New Roman" w:cs="Times New Roman"/>
          <w:lang w:val="en-CA"/>
        </w:rPr>
        <w:t xml:space="preserve"> and </w:t>
      </w:r>
      <w:r w:rsidR="008869AD" w:rsidRPr="008869AD">
        <w:rPr>
          <w:rFonts w:ascii="Times New Roman" w:hAnsi="Times New Roman" w:cs="Times New Roman"/>
          <w:i/>
          <w:iCs/>
          <w:lang w:val="en-CA"/>
        </w:rPr>
        <w:t>Aedes</w:t>
      </w:r>
      <w:r w:rsidR="008869AD" w:rsidRPr="008869AD">
        <w:rPr>
          <w:rFonts w:ascii="Times New Roman" w:hAnsi="Times New Roman" w:cs="Times New Roman"/>
          <w:lang w:val="en-CA"/>
        </w:rPr>
        <w:t xml:space="preserve"> (0.02 misclassified as </w:t>
      </w:r>
      <w:r w:rsidR="008869AD" w:rsidRPr="008869AD">
        <w:rPr>
          <w:rFonts w:ascii="Times New Roman" w:hAnsi="Times New Roman" w:cs="Times New Roman"/>
          <w:i/>
          <w:iCs/>
          <w:lang w:val="en-CA"/>
        </w:rPr>
        <w:t>Aedes</w:t>
      </w:r>
      <w:r w:rsidR="008869AD" w:rsidRPr="008869AD">
        <w:rPr>
          <w:rFonts w:ascii="Times New Roman" w:hAnsi="Times New Roman" w:cs="Times New Roman"/>
          <w:lang w:val="en-CA"/>
        </w:rPr>
        <w:t xml:space="preserve">) and between </w:t>
      </w:r>
      <w:r w:rsidR="008869AD" w:rsidRPr="008869AD">
        <w:rPr>
          <w:rFonts w:ascii="Times New Roman" w:hAnsi="Times New Roman" w:cs="Times New Roman"/>
          <w:i/>
          <w:iCs/>
          <w:lang w:val="en-CA"/>
        </w:rPr>
        <w:t>Culex</w:t>
      </w:r>
      <w:r w:rsidR="008869AD" w:rsidRPr="008869AD">
        <w:rPr>
          <w:rFonts w:ascii="Times New Roman" w:hAnsi="Times New Roman" w:cs="Times New Roman"/>
          <w:lang w:val="en-CA"/>
        </w:rPr>
        <w:t xml:space="preserve"> and </w:t>
      </w:r>
      <w:r w:rsidR="008869AD" w:rsidRPr="008869AD">
        <w:rPr>
          <w:rFonts w:ascii="Times New Roman" w:hAnsi="Times New Roman" w:cs="Times New Roman"/>
          <w:i/>
          <w:iCs/>
          <w:lang w:val="en-CA"/>
        </w:rPr>
        <w:t>Aedes</w:t>
      </w:r>
      <w:r w:rsidR="008869AD" w:rsidRPr="008869AD">
        <w:rPr>
          <w:rFonts w:ascii="Times New Roman" w:hAnsi="Times New Roman" w:cs="Times New Roman"/>
          <w:lang w:val="en-CA"/>
        </w:rPr>
        <w:t xml:space="preserve"> (0.02 misclassified as </w:t>
      </w:r>
      <w:r w:rsidR="008869AD" w:rsidRPr="008869AD">
        <w:rPr>
          <w:rFonts w:ascii="Times New Roman" w:hAnsi="Times New Roman" w:cs="Times New Roman"/>
          <w:i/>
          <w:iCs/>
          <w:lang w:val="en-CA"/>
        </w:rPr>
        <w:t>Aedes</w:t>
      </w:r>
      <w:r w:rsidR="008869AD" w:rsidRPr="008869AD">
        <w:rPr>
          <w:rFonts w:ascii="Times New Roman" w:hAnsi="Times New Roman" w:cs="Times New Roman"/>
          <w:lang w:val="en-CA"/>
        </w:rPr>
        <w:t>)</w:t>
      </w:r>
      <w:r w:rsidR="008869AD">
        <w:rPr>
          <w:rFonts w:ascii="Times New Roman" w:hAnsi="Times New Roman" w:cs="Times New Roman"/>
          <w:lang w:val="en-CA"/>
        </w:rPr>
        <w:t xml:space="preserve"> (Figure 13)</w:t>
      </w:r>
      <w:r w:rsidR="008869AD" w:rsidRPr="008869AD">
        <w:rPr>
          <w:rFonts w:ascii="Times New Roman" w:hAnsi="Times New Roman" w:cs="Times New Roman"/>
          <w:lang w:val="en-CA"/>
        </w:rPr>
        <w:t xml:space="preserve">. </w:t>
      </w:r>
      <w:r w:rsidR="000711CA">
        <w:rPr>
          <w:rFonts w:ascii="Times New Roman" w:hAnsi="Times New Roman" w:cs="Times New Roman"/>
          <w:lang w:val="en-CA"/>
        </w:rPr>
        <w:t>Our</w:t>
      </w:r>
      <w:r w:rsidR="008869AD" w:rsidRPr="008869AD">
        <w:rPr>
          <w:rFonts w:ascii="Times New Roman" w:hAnsi="Times New Roman" w:cs="Times New Roman"/>
          <w:lang w:val="en-CA"/>
        </w:rPr>
        <w:t xml:space="preserve"> model's accuracy is slightly reduced for </w:t>
      </w:r>
      <w:proofErr w:type="spellStart"/>
      <w:r w:rsidR="008869AD" w:rsidRPr="008869AD">
        <w:rPr>
          <w:rFonts w:ascii="Times New Roman" w:hAnsi="Times New Roman" w:cs="Times New Roman"/>
          <w:i/>
          <w:iCs/>
          <w:lang w:val="en-CA"/>
        </w:rPr>
        <w:t>Deinocerites</w:t>
      </w:r>
      <w:proofErr w:type="spellEnd"/>
      <w:r w:rsidR="008869AD" w:rsidRPr="008869AD">
        <w:rPr>
          <w:rFonts w:ascii="Times New Roman" w:hAnsi="Times New Roman" w:cs="Times New Roman"/>
          <w:lang w:val="en-CA"/>
        </w:rPr>
        <w:t xml:space="preserve">, with 88% (0.88) of instances correctly classified and a portion misclassified as </w:t>
      </w:r>
      <w:proofErr w:type="spellStart"/>
      <w:r w:rsidR="008869AD" w:rsidRPr="008869AD">
        <w:rPr>
          <w:rFonts w:ascii="Times New Roman" w:hAnsi="Times New Roman" w:cs="Times New Roman"/>
          <w:i/>
          <w:iCs/>
          <w:lang w:val="en-CA"/>
        </w:rPr>
        <w:t>Culiseta</w:t>
      </w:r>
      <w:proofErr w:type="spellEnd"/>
      <w:r w:rsidR="008869AD" w:rsidRPr="008869AD">
        <w:rPr>
          <w:rFonts w:ascii="Times New Roman" w:hAnsi="Times New Roman" w:cs="Times New Roman"/>
          <w:lang w:val="en-CA"/>
        </w:rPr>
        <w:t xml:space="preserve"> (0.09)</w:t>
      </w:r>
      <w:r w:rsidR="008869AD">
        <w:rPr>
          <w:rFonts w:ascii="Times New Roman" w:hAnsi="Times New Roman" w:cs="Times New Roman"/>
          <w:lang w:val="en-CA"/>
        </w:rPr>
        <w:t xml:space="preserve"> (Figure 13)</w:t>
      </w:r>
      <w:r w:rsidR="008869AD" w:rsidRPr="008869AD">
        <w:rPr>
          <w:rFonts w:ascii="Times New Roman" w:hAnsi="Times New Roman" w:cs="Times New Roman"/>
          <w:lang w:val="en-CA"/>
        </w:rPr>
        <w:t xml:space="preserve">. </w:t>
      </w:r>
      <w:proofErr w:type="spellStart"/>
      <w:r w:rsidR="008869AD" w:rsidRPr="008869AD">
        <w:rPr>
          <w:rFonts w:ascii="Times New Roman" w:hAnsi="Times New Roman" w:cs="Times New Roman"/>
          <w:i/>
          <w:iCs/>
          <w:lang w:val="en-CA"/>
        </w:rPr>
        <w:t>Orthopodomyia</w:t>
      </w:r>
      <w:proofErr w:type="spellEnd"/>
      <w:r w:rsidR="008869AD" w:rsidRPr="008869AD">
        <w:rPr>
          <w:rFonts w:ascii="Times New Roman" w:hAnsi="Times New Roman" w:cs="Times New Roman"/>
          <w:lang w:val="en-CA"/>
        </w:rPr>
        <w:t xml:space="preserve"> has an accuracy of 82% (0.82), with a notable confusion with </w:t>
      </w:r>
      <w:proofErr w:type="spellStart"/>
      <w:r w:rsidR="008869AD" w:rsidRPr="008869AD">
        <w:rPr>
          <w:rFonts w:ascii="Times New Roman" w:hAnsi="Times New Roman" w:cs="Times New Roman"/>
          <w:i/>
          <w:iCs/>
          <w:lang w:val="en-CA"/>
        </w:rPr>
        <w:t>Psorophora</w:t>
      </w:r>
      <w:proofErr w:type="spellEnd"/>
      <w:r w:rsidR="008869AD" w:rsidRPr="008869AD">
        <w:rPr>
          <w:rFonts w:ascii="Times New Roman" w:hAnsi="Times New Roman" w:cs="Times New Roman"/>
          <w:lang w:val="en-CA"/>
        </w:rPr>
        <w:t xml:space="preserve"> (0.27 misclassified as </w:t>
      </w:r>
      <w:proofErr w:type="spellStart"/>
      <w:r w:rsidR="008869AD" w:rsidRPr="008869AD">
        <w:rPr>
          <w:rFonts w:ascii="Times New Roman" w:hAnsi="Times New Roman" w:cs="Times New Roman"/>
          <w:i/>
          <w:iCs/>
          <w:lang w:val="en-CA"/>
        </w:rPr>
        <w:t>Psorophora</w:t>
      </w:r>
      <w:proofErr w:type="spellEnd"/>
      <w:r w:rsidR="008869AD" w:rsidRPr="008869AD">
        <w:rPr>
          <w:rFonts w:ascii="Times New Roman" w:hAnsi="Times New Roman" w:cs="Times New Roman"/>
          <w:lang w:val="en-CA"/>
        </w:rPr>
        <w:t>)</w:t>
      </w:r>
      <w:r w:rsidR="008869AD">
        <w:rPr>
          <w:rFonts w:ascii="Times New Roman" w:hAnsi="Times New Roman" w:cs="Times New Roman"/>
          <w:lang w:val="en-CA"/>
        </w:rPr>
        <w:t xml:space="preserve"> (Figure 13)</w:t>
      </w:r>
      <w:r w:rsidR="008869AD" w:rsidRPr="008869AD">
        <w:rPr>
          <w:rFonts w:ascii="Times New Roman" w:hAnsi="Times New Roman" w:cs="Times New Roman"/>
          <w:lang w:val="en-CA"/>
        </w:rPr>
        <w:t xml:space="preserve">. This confusion suggests that </w:t>
      </w:r>
      <w:r w:rsidR="000711CA">
        <w:rPr>
          <w:rFonts w:ascii="Times New Roman" w:hAnsi="Times New Roman" w:cs="Times New Roman"/>
          <w:lang w:val="en-CA"/>
        </w:rPr>
        <w:t>our</w:t>
      </w:r>
      <w:r w:rsidR="008869AD" w:rsidRPr="008869AD">
        <w:rPr>
          <w:rFonts w:ascii="Times New Roman" w:hAnsi="Times New Roman" w:cs="Times New Roman"/>
          <w:lang w:val="en-CA"/>
        </w:rPr>
        <w:t xml:space="preserve"> model may have difficulty distinguishing between the morphological features of </w:t>
      </w:r>
      <w:bookmarkStart w:id="65" w:name="_Hlk161973787"/>
      <w:bookmarkStart w:id="66" w:name="_Hlk161973816"/>
      <w:bookmarkStart w:id="67" w:name="_Hlk161973750"/>
      <w:proofErr w:type="spellStart"/>
      <w:r w:rsidR="008869AD" w:rsidRPr="008869AD">
        <w:rPr>
          <w:rFonts w:ascii="Times New Roman" w:hAnsi="Times New Roman" w:cs="Times New Roman"/>
          <w:i/>
          <w:iCs/>
          <w:lang w:val="en-CA"/>
        </w:rPr>
        <w:t>Orthopodomyi</w:t>
      </w:r>
      <w:bookmarkEnd w:id="65"/>
      <w:r w:rsidR="008869AD" w:rsidRPr="008869AD">
        <w:rPr>
          <w:rFonts w:ascii="Times New Roman" w:hAnsi="Times New Roman" w:cs="Times New Roman"/>
          <w:i/>
          <w:iCs/>
          <w:lang w:val="en-CA"/>
        </w:rPr>
        <w:t>a</w:t>
      </w:r>
      <w:proofErr w:type="spellEnd"/>
      <w:r w:rsidR="008869AD" w:rsidRPr="008869AD">
        <w:rPr>
          <w:rFonts w:ascii="Times New Roman" w:hAnsi="Times New Roman" w:cs="Times New Roman"/>
          <w:lang w:val="en-CA"/>
        </w:rPr>
        <w:t xml:space="preserve"> </w:t>
      </w:r>
      <w:bookmarkEnd w:id="66"/>
      <w:r w:rsidR="008869AD" w:rsidRPr="008869AD">
        <w:rPr>
          <w:rFonts w:ascii="Times New Roman" w:hAnsi="Times New Roman" w:cs="Times New Roman"/>
          <w:lang w:val="en-CA"/>
        </w:rPr>
        <w:t xml:space="preserve">and </w:t>
      </w:r>
      <w:proofErr w:type="spellStart"/>
      <w:r w:rsidR="008869AD" w:rsidRPr="008869AD">
        <w:rPr>
          <w:rFonts w:ascii="Times New Roman" w:hAnsi="Times New Roman" w:cs="Times New Roman"/>
          <w:i/>
          <w:iCs/>
          <w:lang w:val="en-CA"/>
        </w:rPr>
        <w:t>Psorophora</w:t>
      </w:r>
      <w:proofErr w:type="spellEnd"/>
      <w:r w:rsidR="008869AD" w:rsidRPr="008869AD">
        <w:rPr>
          <w:rFonts w:ascii="Times New Roman" w:hAnsi="Times New Roman" w:cs="Times New Roman"/>
          <w:lang w:val="en-CA"/>
        </w:rPr>
        <w:t>,</w:t>
      </w:r>
      <w:bookmarkEnd w:id="67"/>
      <w:r w:rsidR="008869AD">
        <w:rPr>
          <w:rFonts w:ascii="Times New Roman" w:hAnsi="Times New Roman" w:cs="Times New Roman"/>
          <w:lang w:val="en-CA"/>
        </w:rPr>
        <w:t xml:space="preserve"> this could be attributed to the low number of images of the </w:t>
      </w:r>
      <w:proofErr w:type="spellStart"/>
      <w:r w:rsidR="008869AD" w:rsidRPr="008869AD">
        <w:rPr>
          <w:rFonts w:ascii="Times New Roman" w:hAnsi="Times New Roman" w:cs="Times New Roman"/>
          <w:i/>
          <w:iCs/>
          <w:lang w:val="en-CA"/>
        </w:rPr>
        <w:t>Orthopodomyia</w:t>
      </w:r>
      <w:proofErr w:type="spellEnd"/>
      <w:r w:rsidR="008869AD">
        <w:rPr>
          <w:rFonts w:ascii="Times New Roman" w:hAnsi="Times New Roman" w:cs="Times New Roman"/>
          <w:lang w:val="en-CA"/>
        </w:rPr>
        <w:t xml:space="preserve"> genus present within our dataset</w:t>
      </w:r>
      <w:r>
        <w:rPr>
          <w:rFonts w:ascii="Times New Roman" w:hAnsi="Times New Roman" w:cs="Times New Roman"/>
          <w:lang w:val="en-CA"/>
        </w:rPr>
        <w:t xml:space="preserve"> (Table 2)</w:t>
      </w:r>
      <w:r w:rsidR="008869AD" w:rsidRPr="008869AD">
        <w:rPr>
          <w:rFonts w:ascii="Times New Roman" w:hAnsi="Times New Roman" w:cs="Times New Roman"/>
          <w:lang w:val="en-CA"/>
        </w:rPr>
        <w:t>.</w:t>
      </w:r>
      <w:r w:rsidR="008869AD">
        <w:rPr>
          <w:rFonts w:ascii="Times New Roman" w:hAnsi="Times New Roman" w:cs="Times New Roman"/>
          <w:lang w:val="en-CA"/>
        </w:rPr>
        <w:t xml:space="preserve"> </w:t>
      </w:r>
      <w:r w:rsidR="008869AD" w:rsidRPr="008869AD">
        <w:rPr>
          <w:rFonts w:ascii="Times New Roman" w:hAnsi="Times New Roman" w:cs="Times New Roman"/>
          <w:lang w:val="en-CA"/>
        </w:rPr>
        <w:t>Remarkably,</w:t>
      </w:r>
      <w:r w:rsidR="008869AD">
        <w:rPr>
          <w:rFonts w:ascii="Times New Roman" w:hAnsi="Times New Roman" w:cs="Times New Roman"/>
          <w:lang w:val="en-CA"/>
        </w:rPr>
        <w:t xml:space="preserve"> however,</w:t>
      </w:r>
      <w:r w:rsidR="008869AD" w:rsidRPr="008869AD">
        <w:rPr>
          <w:rFonts w:ascii="Times New Roman" w:hAnsi="Times New Roman" w:cs="Times New Roman"/>
          <w:lang w:val="en-CA"/>
        </w:rPr>
        <w:t xml:space="preserve"> </w:t>
      </w:r>
      <w:r w:rsidR="008869AD">
        <w:rPr>
          <w:rFonts w:ascii="Times New Roman" w:hAnsi="Times New Roman" w:cs="Times New Roman"/>
          <w:lang w:val="en-CA"/>
        </w:rPr>
        <w:t>our</w:t>
      </w:r>
      <w:r w:rsidR="008869AD" w:rsidRPr="008869AD">
        <w:rPr>
          <w:rFonts w:ascii="Times New Roman" w:hAnsi="Times New Roman" w:cs="Times New Roman"/>
          <w:lang w:val="en-CA"/>
        </w:rPr>
        <w:t xml:space="preserve"> model achieves perfect classification for </w:t>
      </w:r>
      <w:proofErr w:type="spellStart"/>
      <w:r w:rsidR="008869AD" w:rsidRPr="008869AD">
        <w:rPr>
          <w:rFonts w:ascii="Times New Roman" w:hAnsi="Times New Roman" w:cs="Times New Roman"/>
          <w:i/>
          <w:iCs/>
          <w:lang w:val="en-CA"/>
        </w:rPr>
        <w:t>Mansonia</w:t>
      </w:r>
      <w:proofErr w:type="spellEnd"/>
      <w:r w:rsidR="008869AD" w:rsidRPr="008869AD">
        <w:rPr>
          <w:rFonts w:ascii="Times New Roman" w:hAnsi="Times New Roman" w:cs="Times New Roman"/>
          <w:lang w:val="en-CA"/>
        </w:rPr>
        <w:t xml:space="preserve"> (1.00), reflecting its ability to identify highly specific features for this genus</w:t>
      </w:r>
      <w:r>
        <w:rPr>
          <w:rFonts w:ascii="Times New Roman" w:hAnsi="Times New Roman" w:cs="Times New Roman"/>
          <w:lang w:val="en-CA"/>
        </w:rPr>
        <w:t xml:space="preserve"> (Figure 13)</w:t>
      </w:r>
      <w:r w:rsidR="008869AD" w:rsidRPr="008869AD">
        <w:rPr>
          <w:rFonts w:ascii="Times New Roman" w:hAnsi="Times New Roman" w:cs="Times New Roman"/>
          <w:lang w:val="en-CA"/>
        </w:rPr>
        <w:t xml:space="preserve">. The confusion matrix </w:t>
      </w:r>
      <w:r>
        <w:rPr>
          <w:rFonts w:ascii="Times New Roman" w:hAnsi="Times New Roman" w:cs="Times New Roman"/>
          <w:lang w:val="en-CA"/>
        </w:rPr>
        <w:t xml:space="preserve">also </w:t>
      </w:r>
      <w:r w:rsidR="008869AD" w:rsidRPr="008869AD">
        <w:rPr>
          <w:rFonts w:ascii="Times New Roman" w:hAnsi="Times New Roman" w:cs="Times New Roman"/>
          <w:lang w:val="en-CA"/>
        </w:rPr>
        <w:t xml:space="preserve">indicates no significant systematic misclassifications or biases toward any </w:t>
      </w:r>
      <w:r w:rsidR="008869AD" w:rsidRPr="008869AD">
        <w:rPr>
          <w:rFonts w:ascii="Times New Roman" w:hAnsi="Times New Roman" w:cs="Times New Roman"/>
          <w:lang w:val="en-CA"/>
        </w:rPr>
        <w:lastRenderedPageBreak/>
        <w:t xml:space="preserve">specific genus, implying that </w:t>
      </w:r>
      <w:r w:rsidR="000711CA">
        <w:rPr>
          <w:rFonts w:ascii="Times New Roman" w:hAnsi="Times New Roman" w:cs="Times New Roman"/>
          <w:lang w:val="en-CA"/>
        </w:rPr>
        <w:t>our</w:t>
      </w:r>
      <w:r w:rsidR="008869AD" w:rsidRPr="008869AD">
        <w:rPr>
          <w:rFonts w:ascii="Times New Roman" w:hAnsi="Times New Roman" w:cs="Times New Roman"/>
          <w:lang w:val="en-CA"/>
        </w:rPr>
        <w:t xml:space="preserve"> model has acquired a balanced understanding of the morphological features characteristic of each genus</w:t>
      </w:r>
      <w:r>
        <w:rPr>
          <w:rFonts w:ascii="Times New Roman" w:hAnsi="Times New Roman" w:cs="Times New Roman"/>
          <w:lang w:val="en-CA"/>
        </w:rPr>
        <w:t xml:space="preserve"> (Figure 13)</w:t>
      </w:r>
      <w:r w:rsidR="008869AD" w:rsidRPr="008869AD">
        <w:rPr>
          <w:rFonts w:ascii="Times New Roman" w:hAnsi="Times New Roman" w:cs="Times New Roman"/>
          <w:lang w:val="en-CA"/>
        </w:rPr>
        <w:t xml:space="preserve">. </w:t>
      </w:r>
    </w:p>
    <w:p w14:paraId="7E24BDB1" w14:textId="4819534B" w:rsidR="00526EA5" w:rsidRPr="008869AD" w:rsidRDefault="00526EA5" w:rsidP="000711CA">
      <w:pPr>
        <w:spacing w:line="480" w:lineRule="auto"/>
        <w:ind w:firstLine="720"/>
        <w:rPr>
          <w:rFonts w:ascii="Times New Roman" w:hAnsi="Times New Roman" w:cs="Times New Roman"/>
          <w:lang w:val="en-CA"/>
        </w:rPr>
      </w:pPr>
      <w:r w:rsidRPr="00526EA5">
        <w:rPr>
          <w:rFonts w:ascii="Times New Roman" w:hAnsi="Times New Roman" w:cs="Times New Roman"/>
          <w:lang w:val="en-CA"/>
        </w:rPr>
        <w:t>The F1-score</w:t>
      </w:r>
      <w:r w:rsidR="00276FCA">
        <w:rPr>
          <w:rFonts w:ascii="Times New Roman" w:hAnsi="Times New Roman" w:cs="Times New Roman"/>
          <w:lang w:val="en-CA"/>
        </w:rPr>
        <w:t>s</w:t>
      </w:r>
      <w:r w:rsidRPr="00526EA5">
        <w:rPr>
          <w:rFonts w:ascii="Times New Roman" w:hAnsi="Times New Roman" w:cs="Times New Roman"/>
          <w:lang w:val="en-CA"/>
        </w:rPr>
        <w:t xml:space="preserve"> achieved by our best model exhibits a logarithmic correlation with the number of images available for each mosquito species in our dataset (Figure 12). As the number of images per species increases, the F1-score </w:t>
      </w:r>
      <w:r w:rsidR="00276FCA">
        <w:rPr>
          <w:rFonts w:ascii="Times New Roman" w:hAnsi="Times New Roman" w:cs="Times New Roman"/>
          <w:lang w:val="en-CA"/>
        </w:rPr>
        <w:t xml:space="preserve">for a given species </w:t>
      </w:r>
      <w:r w:rsidRPr="00526EA5">
        <w:rPr>
          <w:rFonts w:ascii="Times New Roman" w:hAnsi="Times New Roman" w:cs="Times New Roman"/>
          <w:lang w:val="en-CA"/>
        </w:rPr>
        <w:t xml:space="preserve">generally improves, with the best-performing model achieving high F1-scores for species with more than 100 images (Figure 12). This suggests that having </w:t>
      </w:r>
      <w:proofErr w:type="gramStart"/>
      <w:r w:rsidRPr="00526EA5">
        <w:rPr>
          <w:rFonts w:ascii="Times New Roman" w:hAnsi="Times New Roman" w:cs="Times New Roman"/>
          <w:lang w:val="en-CA"/>
        </w:rPr>
        <w:t>a sufficient number of</w:t>
      </w:r>
      <w:proofErr w:type="gramEnd"/>
      <w:r w:rsidRPr="00526EA5">
        <w:rPr>
          <w:rFonts w:ascii="Times New Roman" w:hAnsi="Times New Roman" w:cs="Times New Roman"/>
          <w:lang w:val="en-CA"/>
        </w:rPr>
        <w:t xml:space="preserve"> representative images is crucial for a model to learn the distinctive morphological features and intraspecific variations of each mosquito species. Notably, no species with more than 100 images produced an F1-score below 0.93, indicating that this threshold may serve as a rough estimate for the minimum number of images required to achieve reliable classification performance (Figure 12). However, numerous factors could impact this estimate, such as the complexity of the species' morphology, </w:t>
      </w:r>
      <w:r>
        <w:rPr>
          <w:rFonts w:ascii="Times New Roman" w:hAnsi="Times New Roman" w:cs="Times New Roman"/>
          <w:lang w:val="en-CA"/>
        </w:rPr>
        <w:t xml:space="preserve">potential similarities to other species as well as the </w:t>
      </w:r>
      <w:r w:rsidRPr="00526EA5">
        <w:rPr>
          <w:rFonts w:ascii="Times New Roman" w:hAnsi="Times New Roman" w:cs="Times New Roman"/>
          <w:lang w:val="en-CA"/>
        </w:rPr>
        <w:t>quality of the images</w:t>
      </w:r>
      <w:r>
        <w:rPr>
          <w:rFonts w:ascii="Times New Roman" w:hAnsi="Times New Roman" w:cs="Times New Roman"/>
          <w:lang w:val="en-CA"/>
        </w:rPr>
        <w:t xml:space="preserve"> in the dataset</w:t>
      </w:r>
      <w:r w:rsidRPr="00526EA5">
        <w:rPr>
          <w:rFonts w:ascii="Times New Roman" w:hAnsi="Times New Roman" w:cs="Times New Roman"/>
          <w:lang w:val="en-CA"/>
        </w:rPr>
        <w:t xml:space="preserve"> (Figure 12). The observed relationship between dataset size and classification accuracy </w:t>
      </w:r>
      <w:r>
        <w:rPr>
          <w:rFonts w:ascii="Times New Roman" w:hAnsi="Times New Roman" w:cs="Times New Roman"/>
          <w:lang w:val="en-CA"/>
        </w:rPr>
        <w:t>overall highlights</w:t>
      </w:r>
      <w:r w:rsidRPr="00526EA5">
        <w:rPr>
          <w:rFonts w:ascii="Times New Roman" w:hAnsi="Times New Roman" w:cs="Times New Roman"/>
          <w:lang w:val="en-CA"/>
        </w:rPr>
        <w:t xml:space="preserve"> the importance of building </w:t>
      </w:r>
      <w:r>
        <w:rPr>
          <w:rFonts w:ascii="Times New Roman" w:hAnsi="Times New Roman" w:cs="Times New Roman"/>
          <w:lang w:val="en-CA"/>
        </w:rPr>
        <w:t xml:space="preserve">a </w:t>
      </w:r>
      <w:r w:rsidRPr="00526EA5">
        <w:rPr>
          <w:rFonts w:ascii="Times New Roman" w:hAnsi="Times New Roman" w:cs="Times New Roman"/>
          <w:lang w:val="en-CA"/>
        </w:rPr>
        <w:t>comprehensive and well-curated image databases for training species identification models. Furthermore, the similarity of this finding to that of Goodwin et al. reinforces the notion that data availability is a key factor in developing accurate CNN models for mosquito species identification, regardless of the specific architectures or techniques employed (23).</w:t>
      </w:r>
    </w:p>
    <w:p w14:paraId="0A22900C" w14:textId="31AE8E37" w:rsidR="00344AFE" w:rsidRDefault="00344AFE" w:rsidP="00344AFE">
      <w:pPr>
        <w:spacing w:line="480" w:lineRule="auto"/>
        <w:ind w:firstLine="720"/>
        <w:rPr>
          <w:rFonts w:ascii="Times New Roman" w:hAnsi="Times New Roman" w:cs="Times New Roman"/>
          <w:lang w:val="en-CA"/>
        </w:rPr>
      </w:pPr>
      <w:r>
        <w:rPr>
          <w:rFonts w:ascii="Times New Roman" w:hAnsi="Times New Roman" w:cs="Times New Roman"/>
          <w:lang w:val="en-CA"/>
        </w:rPr>
        <w:t xml:space="preserve">The </w:t>
      </w:r>
      <w:r w:rsidRPr="00344AFE">
        <w:rPr>
          <w:rFonts w:ascii="Times New Roman" w:hAnsi="Times New Roman" w:cs="Times New Roman"/>
          <w:lang w:val="en-CA"/>
        </w:rPr>
        <w:t xml:space="preserve">progression of </w:t>
      </w:r>
      <w:bookmarkStart w:id="68" w:name="_Hlk161975953"/>
      <w:r w:rsidRPr="00344AFE">
        <w:rPr>
          <w:rFonts w:ascii="Times New Roman" w:hAnsi="Times New Roman" w:cs="Times New Roman"/>
          <w:lang w:val="en-CA"/>
        </w:rPr>
        <w:t xml:space="preserve">Grad-CAM visualizations </w:t>
      </w:r>
      <w:bookmarkEnd w:id="68"/>
      <w:r w:rsidRPr="00344AFE">
        <w:rPr>
          <w:rFonts w:ascii="Times New Roman" w:hAnsi="Times New Roman" w:cs="Times New Roman"/>
          <w:lang w:val="en-CA"/>
        </w:rPr>
        <w:t xml:space="preserve">across </w:t>
      </w:r>
      <w:r>
        <w:rPr>
          <w:rFonts w:ascii="Times New Roman" w:hAnsi="Times New Roman" w:cs="Times New Roman"/>
          <w:lang w:val="en-CA"/>
        </w:rPr>
        <w:t>our</w:t>
      </w:r>
      <w:r w:rsidRPr="00344AFE">
        <w:rPr>
          <w:rFonts w:ascii="Times New Roman" w:hAnsi="Times New Roman" w:cs="Times New Roman"/>
          <w:lang w:val="en-CA"/>
        </w:rPr>
        <w:t xml:space="preserve"> model's residual blocks reveals a refinement in focus, transitioning from </w:t>
      </w:r>
      <w:r>
        <w:rPr>
          <w:rFonts w:ascii="Times New Roman" w:hAnsi="Times New Roman" w:cs="Times New Roman"/>
          <w:lang w:val="en-CA"/>
        </w:rPr>
        <w:t>broad</w:t>
      </w:r>
      <w:r w:rsidRPr="00344AFE">
        <w:rPr>
          <w:rFonts w:ascii="Times New Roman" w:hAnsi="Times New Roman" w:cs="Times New Roman"/>
          <w:lang w:val="en-CA"/>
        </w:rPr>
        <w:t xml:space="preserve"> to</w:t>
      </w:r>
      <w:r>
        <w:rPr>
          <w:rFonts w:ascii="Times New Roman" w:hAnsi="Times New Roman" w:cs="Times New Roman"/>
          <w:lang w:val="en-CA"/>
        </w:rPr>
        <w:t xml:space="preserve"> more</w:t>
      </w:r>
      <w:r w:rsidRPr="00344AFE">
        <w:rPr>
          <w:rFonts w:ascii="Times New Roman" w:hAnsi="Times New Roman" w:cs="Times New Roman"/>
          <w:lang w:val="en-CA"/>
        </w:rPr>
        <w:t xml:space="preserve"> fine details</w:t>
      </w:r>
      <w:r>
        <w:rPr>
          <w:rFonts w:ascii="Times New Roman" w:hAnsi="Times New Roman" w:cs="Times New Roman"/>
          <w:lang w:val="en-CA"/>
        </w:rPr>
        <w:t xml:space="preserve"> (Figure 14)</w:t>
      </w:r>
      <w:r w:rsidRPr="00344AFE">
        <w:rPr>
          <w:rFonts w:ascii="Times New Roman" w:hAnsi="Times New Roman" w:cs="Times New Roman"/>
          <w:lang w:val="en-CA"/>
        </w:rPr>
        <w:t xml:space="preserve">. In the initial stages, </w:t>
      </w:r>
      <w:r>
        <w:rPr>
          <w:rFonts w:ascii="Times New Roman" w:hAnsi="Times New Roman" w:cs="Times New Roman"/>
          <w:lang w:val="en-CA"/>
        </w:rPr>
        <w:t>our</w:t>
      </w:r>
      <w:r w:rsidRPr="00344AFE">
        <w:rPr>
          <w:rFonts w:ascii="Times New Roman" w:hAnsi="Times New Roman" w:cs="Times New Roman"/>
          <w:lang w:val="en-CA"/>
        </w:rPr>
        <w:t xml:space="preserve"> model primarily discerns the general morphology of the mosquito, prioritizing edges, and contours, which is evident from the broad distribution of the heatmap</w:t>
      </w:r>
      <w:r>
        <w:rPr>
          <w:rFonts w:ascii="Times New Roman" w:hAnsi="Times New Roman" w:cs="Times New Roman"/>
          <w:lang w:val="en-CA"/>
        </w:rPr>
        <w:t xml:space="preserve"> (Figure 14)</w:t>
      </w:r>
      <w:r w:rsidRPr="00344AFE">
        <w:rPr>
          <w:rFonts w:ascii="Times New Roman" w:hAnsi="Times New Roman" w:cs="Times New Roman"/>
          <w:lang w:val="en-CA"/>
        </w:rPr>
        <w:t xml:space="preserve">. As the </w:t>
      </w:r>
      <w:r w:rsidRPr="00344AFE">
        <w:rPr>
          <w:rFonts w:ascii="Times New Roman" w:hAnsi="Times New Roman" w:cs="Times New Roman"/>
          <w:lang w:val="en-CA"/>
        </w:rPr>
        <w:lastRenderedPageBreak/>
        <w:t>model progresses to the subsequent block, its attention narrows, specifically targeting the wings and legs, as highlighted by the intensification of the heatmap in these regions</w:t>
      </w:r>
      <w:r>
        <w:rPr>
          <w:rFonts w:ascii="Times New Roman" w:hAnsi="Times New Roman" w:cs="Times New Roman"/>
          <w:lang w:val="en-CA"/>
        </w:rPr>
        <w:t xml:space="preserve"> (Figure 14)</w:t>
      </w:r>
      <w:r w:rsidRPr="00344AFE">
        <w:rPr>
          <w:rFonts w:ascii="Times New Roman" w:hAnsi="Times New Roman" w:cs="Times New Roman"/>
          <w:lang w:val="en-CA"/>
        </w:rPr>
        <w:t xml:space="preserve">. This suggests that </w:t>
      </w:r>
      <w:r>
        <w:rPr>
          <w:rFonts w:ascii="Times New Roman" w:hAnsi="Times New Roman" w:cs="Times New Roman"/>
          <w:lang w:val="en-CA"/>
        </w:rPr>
        <w:t>our</w:t>
      </w:r>
      <w:r w:rsidRPr="00344AFE">
        <w:rPr>
          <w:rFonts w:ascii="Times New Roman" w:hAnsi="Times New Roman" w:cs="Times New Roman"/>
          <w:lang w:val="en-CA"/>
        </w:rPr>
        <w:t xml:space="preserve"> model has learned to recognize the importance of these features in distinguishing between different mosquito species</w:t>
      </w:r>
      <w:r>
        <w:rPr>
          <w:rFonts w:ascii="Times New Roman" w:hAnsi="Times New Roman" w:cs="Times New Roman"/>
          <w:lang w:val="en-CA"/>
        </w:rPr>
        <w:t xml:space="preserve"> (Figure 14)</w:t>
      </w:r>
      <w:r w:rsidRPr="00344AFE">
        <w:rPr>
          <w:rFonts w:ascii="Times New Roman" w:hAnsi="Times New Roman" w:cs="Times New Roman"/>
          <w:lang w:val="en-CA"/>
        </w:rPr>
        <w:t>.</w:t>
      </w:r>
      <w:r>
        <w:rPr>
          <w:rFonts w:ascii="Times New Roman" w:hAnsi="Times New Roman" w:cs="Times New Roman"/>
          <w:lang w:val="en-CA"/>
        </w:rPr>
        <w:t xml:space="preserve"> Continuing onto the later blocks</w:t>
      </w:r>
      <w:r w:rsidRPr="00344AFE">
        <w:rPr>
          <w:rFonts w:ascii="Times New Roman" w:hAnsi="Times New Roman" w:cs="Times New Roman"/>
          <w:lang w:val="en-CA"/>
        </w:rPr>
        <w:t>, the model's focus becomes increasingly targeted, with the heatmap prominently marking the</w:t>
      </w:r>
      <w:r>
        <w:rPr>
          <w:rFonts w:ascii="Times New Roman" w:hAnsi="Times New Roman" w:cs="Times New Roman"/>
          <w:lang w:val="en-CA"/>
        </w:rPr>
        <w:t xml:space="preserve"> abdomen</w:t>
      </w:r>
      <w:r w:rsidR="00A20560">
        <w:rPr>
          <w:rFonts w:ascii="Times New Roman" w:hAnsi="Times New Roman" w:cs="Times New Roman"/>
          <w:lang w:val="en-CA"/>
        </w:rPr>
        <w:t xml:space="preserve"> while also considering the </w:t>
      </w:r>
      <w:bookmarkStart w:id="69" w:name="_Hlk161975833"/>
      <w:r w:rsidR="00A426CA">
        <w:rPr>
          <w:rFonts w:ascii="Times New Roman" w:hAnsi="Times New Roman" w:cs="Times New Roman"/>
          <w:lang w:val="en-CA"/>
        </w:rPr>
        <w:t xml:space="preserve">legs and to lesser extent the wings </w:t>
      </w:r>
      <w:r>
        <w:rPr>
          <w:rFonts w:ascii="Times New Roman" w:hAnsi="Times New Roman" w:cs="Times New Roman"/>
          <w:lang w:val="en-CA"/>
        </w:rPr>
        <w:t>(Figure 14)</w:t>
      </w:r>
      <w:bookmarkEnd w:id="69"/>
      <w:r w:rsidRPr="00344AFE">
        <w:rPr>
          <w:rFonts w:ascii="Times New Roman" w:hAnsi="Times New Roman" w:cs="Times New Roman"/>
          <w:lang w:val="en-CA"/>
        </w:rPr>
        <w:t>.</w:t>
      </w:r>
      <w:r>
        <w:rPr>
          <w:rFonts w:ascii="Times New Roman" w:hAnsi="Times New Roman" w:cs="Times New Roman"/>
          <w:lang w:val="en-CA"/>
        </w:rPr>
        <w:t xml:space="preserve"> </w:t>
      </w:r>
      <w:r w:rsidRPr="00344AFE">
        <w:rPr>
          <w:rFonts w:ascii="Times New Roman" w:hAnsi="Times New Roman" w:cs="Times New Roman"/>
          <w:lang w:val="en-CA"/>
        </w:rPr>
        <w:t xml:space="preserve">This </w:t>
      </w:r>
      <w:r w:rsidR="00A426CA">
        <w:rPr>
          <w:rFonts w:ascii="Times New Roman" w:hAnsi="Times New Roman" w:cs="Times New Roman"/>
          <w:lang w:val="en-CA"/>
        </w:rPr>
        <w:t xml:space="preserve">focus </w:t>
      </w:r>
      <w:r w:rsidRPr="00344AFE">
        <w:rPr>
          <w:rFonts w:ascii="Times New Roman" w:hAnsi="Times New Roman" w:cs="Times New Roman"/>
          <w:lang w:val="en-CA"/>
        </w:rPr>
        <w:t xml:space="preserve">suggests that </w:t>
      </w:r>
      <w:r>
        <w:rPr>
          <w:rFonts w:ascii="Times New Roman" w:hAnsi="Times New Roman" w:cs="Times New Roman"/>
          <w:lang w:val="en-CA"/>
        </w:rPr>
        <w:t>our</w:t>
      </w:r>
      <w:r w:rsidRPr="00344AFE">
        <w:rPr>
          <w:rFonts w:ascii="Times New Roman" w:hAnsi="Times New Roman" w:cs="Times New Roman"/>
          <w:lang w:val="en-CA"/>
        </w:rPr>
        <w:t xml:space="preserve"> model has developed a recognition of critical discriminative features, </w:t>
      </w:r>
      <w:r>
        <w:rPr>
          <w:rFonts w:ascii="Times New Roman" w:hAnsi="Times New Roman" w:cs="Times New Roman"/>
          <w:lang w:val="en-CA"/>
        </w:rPr>
        <w:t>which allows it to accurately distinguish</w:t>
      </w:r>
      <w:r w:rsidRPr="00344AFE">
        <w:rPr>
          <w:rFonts w:ascii="Times New Roman" w:hAnsi="Times New Roman" w:cs="Times New Roman"/>
          <w:lang w:val="en-CA"/>
        </w:rPr>
        <w:t xml:space="preserve"> between species based on subtle morphological differences</w:t>
      </w:r>
      <w:r>
        <w:rPr>
          <w:rFonts w:ascii="Times New Roman" w:hAnsi="Times New Roman" w:cs="Times New Roman"/>
          <w:lang w:val="en-CA"/>
        </w:rPr>
        <w:t xml:space="preserve"> (Figure 14)</w:t>
      </w:r>
      <w:r w:rsidRPr="00344AFE">
        <w:rPr>
          <w:rFonts w:ascii="Times New Roman" w:hAnsi="Times New Roman" w:cs="Times New Roman"/>
          <w:lang w:val="en-CA"/>
        </w:rPr>
        <w:t>.</w:t>
      </w:r>
      <w:r>
        <w:rPr>
          <w:rFonts w:ascii="Times New Roman" w:hAnsi="Times New Roman" w:cs="Times New Roman"/>
          <w:lang w:val="en-CA"/>
        </w:rPr>
        <w:t xml:space="preserve"> </w:t>
      </w:r>
      <w:r w:rsidR="00A426CA">
        <w:rPr>
          <w:rFonts w:ascii="Times New Roman" w:hAnsi="Times New Roman" w:cs="Times New Roman"/>
          <w:lang w:val="en-CA"/>
        </w:rPr>
        <w:t>Overall, t</w:t>
      </w:r>
      <w:r w:rsidRPr="00344AFE">
        <w:rPr>
          <w:rFonts w:ascii="Times New Roman" w:hAnsi="Times New Roman" w:cs="Times New Roman"/>
          <w:lang w:val="en-CA"/>
        </w:rPr>
        <w:t xml:space="preserve">he Grad-CAM visualizations provide valuable insights </w:t>
      </w:r>
      <w:r>
        <w:rPr>
          <w:rFonts w:ascii="Times New Roman" w:hAnsi="Times New Roman" w:cs="Times New Roman"/>
          <w:lang w:val="en-CA"/>
        </w:rPr>
        <w:t>as b</w:t>
      </w:r>
      <w:r w:rsidRPr="00344AFE">
        <w:rPr>
          <w:rFonts w:ascii="Times New Roman" w:hAnsi="Times New Roman" w:cs="Times New Roman"/>
          <w:lang w:val="en-CA"/>
        </w:rPr>
        <w:t>y observing the progression of the heatmaps across the residual blocks, we can</w:t>
      </w:r>
      <w:r>
        <w:rPr>
          <w:rFonts w:ascii="Times New Roman" w:hAnsi="Times New Roman" w:cs="Times New Roman"/>
          <w:lang w:val="en-CA"/>
        </w:rPr>
        <w:t xml:space="preserve"> better</w:t>
      </w:r>
      <w:r w:rsidRPr="00344AFE">
        <w:rPr>
          <w:rFonts w:ascii="Times New Roman" w:hAnsi="Times New Roman" w:cs="Times New Roman"/>
          <w:lang w:val="en-CA"/>
        </w:rPr>
        <w:t xml:space="preserve"> understand how the model gradually refines its focus and learns to prioritize the most informative features for species classification</w:t>
      </w:r>
      <w:r>
        <w:rPr>
          <w:rFonts w:ascii="Times New Roman" w:hAnsi="Times New Roman" w:cs="Times New Roman"/>
          <w:lang w:val="en-CA"/>
        </w:rPr>
        <w:t xml:space="preserve"> (Figure 14).</w:t>
      </w:r>
    </w:p>
    <w:p w14:paraId="3834B6F0" w14:textId="1BE6189C" w:rsidR="00961D77" w:rsidRDefault="00245E9B" w:rsidP="00AD3DAD">
      <w:pPr>
        <w:pStyle w:val="Heading1"/>
        <w:spacing w:line="480" w:lineRule="auto"/>
      </w:pPr>
      <w:bookmarkStart w:id="70" w:name="_Toc161977242"/>
      <w:r w:rsidRPr="00961D77">
        <w:t>6</w:t>
      </w:r>
      <w:r w:rsidR="0079033F" w:rsidRPr="00961D77">
        <w:t xml:space="preserve">) </w:t>
      </w:r>
      <w:r w:rsidR="000A5009" w:rsidRPr="00961D77">
        <w:t>Future Directions</w:t>
      </w:r>
      <w:bookmarkEnd w:id="70"/>
    </w:p>
    <w:p w14:paraId="3B6C079C" w14:textId="4646886C" w:rsidR="00DF78B1" w:rsidRPr="00DF78B1" w:rsidRDefault="00DF78B1" w:rsidP="00284488">
      <w:pPr>
        <w:spacing w:line="480" w:lineRule="auto"/>
        <w:ind w:firstLine="720"/>
        <w:rPr>
          <w:rFonts w:ascii="Times New Roman" w:hAnsi="Times New Roman" w:cs="Times New Roman"/>
          <w:lang w:val="en-CA"/>
        </w:rPr>
      </w:pPr>
      <w:r w:rsidRPr="00DF78B1">
        <w:rPr>
          <w:rFonts w:ascii="Times New Roman" w:hAnsi="Times New Roman" w:cs="Times New Roman"/>
          <w:lang w:val="en-CA"/>
        </w:rPr>
        <w:t xml:space="preserve">While our model demonstrated excellent performance based on the </w:t>
      </w:r>
      <w:r w:rsidR="00284488">
        <w:rPr>
          <w:rFonts w:ascii="Times New Roman" w:hAnsi="Times New Roman" w:cs="Times New Roman"/>
          <w:lang w:val="en-CA"/>
        </w:rPr>
        <w:t xml:space="preserve">several key </w:t>
      </w:r>
      <w:r w:rsidRPr="00DF78B1">
        <w:rPr>
          <w:rFonts w:ascii="Times New Roman" w:hAnsi="Times New Roman" w:cs="Times New Roman"/>
          <w:lang w:val="en-CA"/>
        </w:rPr>
        <w:t>metrics,</w:t>
      </w:r>
      <w:r w:rsidR="00284488">
        <w:rPr>
          <w:rFonts w:ascii="Times New Roman" w:hAnsi="Times New Roman" w:cs="Times New Roman"/>
          <w:lang w:val="en-CA"/>
        </w:rPr>
        <w:t xml:space="preserve"> </w:t>
      </w:r>
      <w:r w:rsidRPr="00DF78B1">
        <w:rPr>
          <w:rFonts w:ascii="Times New Roman" w:hAnsi="Times New Roman" w:cs="Times New Roman"/>
          <w:lang w:val="en-CA"/>
        </w:rPr>
        <w:t xml:space="preserve">improvements could </w:t>
      </w:r>
      <w:r w:rsidR="00284488">
        <w:rPr>
          <w:rFonts w:ascii="Times New Roman" w:hAnsi="Times New Roman" w:cs="Times New Roman"/>
          <w:lang w:val="en-CA"/>
        </w:rPr>
        <w:t xml:space="preserve">still </w:t>
      </w:r>
      <w:r w:rsidRPr="00DF78B1">
        <w:rPr>
          <w:rFonts w:ascii="Times New Roman" w:hAnsi="Times New Roman" w:cs="Times New Roman"/>
          <w:lang w:val="en-CA"/>
        </w:rPr>
        <w:t xml:space="preserve">be explored to further enhance its capabilities. One straightforward avenue to investigate is the use of deeper </w:t>
      </w:r>
      <w:proofErr w:type="spellStart"/>
      <w:r w:rsidRPr="00DF78B1">
        <w:rPr>
          <w:rFonts w:ascii="Times New Roman" w:hAnsi="Times New Roman" w:cs="Times New Roman"/>
          <w:lang w:val="en-CA"/>
        </w:rPr>
        <w:t>ResNet</w:t>
      </w:r>
      <w:proofErr w:type="spellEnd"/>
      <w:r w:rsidRPr="00DF78B1">
        <w:rPr>
          <w:rFonts w:ascii="Times New Roman" w:hAnsi="Times New Roman" w:cs="Times New Roman"/>
          <w:lang w:val="en-CA"/>
        </w:rPr>
        <w:t xml:space="preserve"> architectures, such as ResNet-101 or ResNet-152, which have shown superior performance in various image classification tasks compared to ResNet-50 (</w:t>
      </w:r>
      <w:r w:rsidR="00F056B0">
        <w:rPr>
          <w:rFonts w:ascii="Times New Roman" w:hAnsi="Times New Roman" w:cs="Times New Roman"/>
          <w:lang w:val="en-CA"/>
        </w:rPr>
        <w:t>27,28</w:t>
      </w:r>
      <w:r w:rsidRPr="00DF78B1">
        <w:rPr>
          <w:rFonts w:ascii="Times New Roman" w:hAnsi="Times New Roman" w:cs="Times New Roman"/>
          <w:lang w:val="en-CA"/>
        </w:rPr>
        <w:t xml:space="preserve">). These deeper architectures can learn more complex and discriminative features, potentially leading to better species identification accuracy, given sufficient computational resources and time </w:t>
      </w:r>
      <w:r w:rsidR="00441C7D">
        <w:rPr>
          <w:rFonts w:ascii="Times New Roman" w:hAnsi="Times New Roman" w:cs="Times New Roman"/>
          <w:lang w:val="en-CA"/>
        </w:rPr>
        <w:t xml:space="preserve">which, as shown by our model’s low GPU utilization, ARC has the capability to support </w:t>
      </w:r>
      <w:r w:rsidRPr="00DF78B1">
        <w:rPr>
          <w:rFonts w:ascii="Times New Roman" w:hAnsi="Times New Roman" w:cs="Times New Roman"/>
          <w:lang w:val="en-CA"/>
        </w:rPr>
        <w:t>(</w:t>
      </w:r>
      <w:r w:rsidR="00F056B0">
        <w:rPr>
          <w:rFonts w:ascii="Times New Roman" w:hAnsi="Times New Roman" w:cs="Times New Roman"/>
          <w:lang w:val="en-CA"/>
        </w:rPr>
        <w:t>27,28</w:t>
      </w:r>
      <w:r w:rsidRPr="00DF78B1">
        <w:rPr>
          <w:rFonts w:ascii="Times New Roman" w:hAnsi="Times New Roman" w:cs="Times New Roman"/>
          <w:lang w:val="en-CA"/>
        </w:rPr>
        <w:t xml:space="preserve">). Another promising direction is to explore alternative CNN architectures, such as </w:t>
      </w:r>
      <w:proofErr w:type="spellStart"/>
      <w:r w:rsidRPr="00DF78B1">
        <w:rPr>
          <w:rFonts w:ascii="Times New Roman" w:hAnsi="Times New Roman" w:cs="Times New Roman"/>
          <w:lang w:val="en-CA"/>
        </w:rPr>
        <w:t>ResNeXt</w:t>
      </w:r>
      <w:proofErr w:type="spellEnd"/>
      <w:r w:rsidRPr="00DF78B1">
        <w:rPr>
          <w:rFonts w:ascii="Times New Roman" w:hAnsi="Times New Roman" w:cs="Times New Roman"/>
          <w:lang w:val="en-CA"/>
        </w:rPr>
        <w:t xml:space="preserve">, which aims to improve upon </w:t>
      </w:r>
      <w:proofErr w:type="spellStart"/>
      <w:r w:rsidRPr="00DF78B1">
        <w:rPr>
          <w:rFonts w:ascii="Times New Roman" w:hAnsi="Times New Roman" w:cs="Times New Roman"/>
          <w:lang w:val="en-CA"/>
        </w:rPr>
        <w:t>ResNet</w:t>
      </w:r>
      <w:proofErr w:type="spellEnd"/>
      <w:r w:rsidRPr="00DF78B1">
        <w:rPr>
          <w:rFonts w:ascii="Times New Roman" w:hAnsi="Times New Roman" w:cs="Times New Roman"/>
          <w:lang w:val="en-CA"/>
        </w:rPr>
        <w:t xml:space="preserve"> (3). </w:t>
      </w:r>
      <w:proofErr w:type="spellStart"/>
      <w:r w:rsidRPr="00DF78B1">
        <w:rPr>
          <w:rFonts w:ascii="Times New Roman" w:hAnsi="Times New Roman" w:cs="Times New Roman"/>
          <w:lang w:val="en-CA"/>
        </w:rPr>
        <w:t>ResNeXt</w:t>
      </w:r>
      <w:proofErr w:type="spellEnd"/>
      <w:r w:rsidRPr="00DF78B1">
        <w:rPr>
          <w:rFonts w:ascii="Times New Roman" w:hAnsi="Times New Roman" w:cs="Times New Roman"/>
          <w:lang w:val="en-CA"/>
        </w:rPr>
        <w:t xml:space="preserve"> has demonstrated impressive performance on several image classification benchmarks while </w:t>
      </w:r>
      <w:r w:rsidRPr="00DF78B1">
        <w:rPr>
          <w:rFonts w:ascii="Times New Roman" w:hAnsi="Times New Roman" w:cs="Times New Roman"/>
          <w:lang w:val="en-CA"/>
        </w:rPr>
        <w:lastRenderedPageBreak/>
        <w:t xml:space="preserve">maintaining a computational cost </w:t>
      </w:r>
      <w:proofErr w:type="gramStart"/>
      <w:r w:rsidRPr="00DF78B1">
        <w:rPr>
          <w:rFonts w:ascii="Times New Roman" w:hAnsi="Times New Roman" w:cs="Times New Roman"/>
          <w:lang w:val="en-CA"/>
        </w:rPr>
        <w:t>similar to</w:t>
      </w:r>
      <w:proofErr w:type="gramEnd"/>
      <w:r w:rsidRPr="00DF78B1">
        <w:rPr>
          <w:rFonts w:ascii="Times New Roman" w:hAnsi="Times New Roman" w:cs="Times New Roman"/>
          <w:lang w:val="en-CA"/>
        </w:rPr>
        <w:t xml:space="preserve"> </w:t>
      </w:r>
      <w:proofErr w:type="spellStart"/>
      <w:r w:rsidRPr="00DF78B1">
        <w:rPr>
          <w:rFonts w:ascii="Times New Roman" w:hAnsi="Times New Roman" w:cs="Times New Roman"/>
          <w:lang w:val="en-CA"/>
        </w:rPr>
        <w:t>ResNet</w:t>
      </w:r>
      <w:proofErr w:type="spellEnd"/>
      <w:r w:rsidRPr="00DF78B1">
        <w:rPr>
          <w:rFonts w:ascii="Times New Roman" w:hAnsi="Times New Roman" w:cs="Times New Roman"/>
          <w:lang w:val="en-CA"/>
        </w:rPr>
        <w:t xml:space="preserve"> (</w:t>
      </w:r>
      <w:r w:rsidR="00872874">
        <w:rPr>
          <w:rFonts w:ascii="Times New Roman" w:hAnsi="Times New Roman" w:cs="Times New Roman"/>
          <w:lang w:val="en-CA"/>
        </w:rPr>
        <w:t>4</w:t>
      </w:r>
      <w:r w:rsidR="00663075">
        <w:rPr>
          <w:rFonts w:ascii="Times New Roman" w:hAnsi="Times New Roman" w:cs="Times New Roman"/>
          <w:lang w:val="en-CA"/>
        </w:rPr>
        <w:t>2</w:t>
      </w:r>
      <w:r w:rsidRPr="00DF78B1">
        <w:rPr>
          <w:rFonts w:ascii="Times New Roman" w:hAnsi="Times New Roman" w:cs="Times New Roman"/>
          <w:lang w:val="en-CA"/>
        </w:rPr>
        <w:t xml:space="preserve">). Incorporating </w:t>
      </w:r>
      <w:proofErr w:type="spellStart"/>
      <w:r w:rsidRPr="00DF78B1">
        <w:rPr>
          <w:rFonts w:ascii="Times New Roman" w:hAnsi="Times New Roman" w:cs="Times New Roman"/>
          <w:lang w:val="en-CA"/>
        </w:rPr>
        <w:t>ResNeXt</w:t>
      </w:r>
      <w:proofErr w:type="spellEnd"/>
      <w:r w:rsidRPr="00DF78B1">
        <w:rPr>
          <w:rFonts w:ascii="Times New Roman" w:hAnsi="Times New Roman" w:cs="Times New Roman"/>
          <w:lang w:val="en-CA"/>
        </w:rPr>
        <w:t xml:space="preserve"> </w:t>
      </w:r>
      <w:r w:rsidR="00AE07DB">
        <w:rPr>
          <w:rFonts w:ascii="Times New Roman" w:hAnsi="Times New Roman" w:cs="Times New Roman"/>
          <w:lang w:val="en-CA"/>
        </w:rPr>
        <w:t xml:space="preserve">would be a </w:t>
      </w:r>
      <w:r w:rsidR="001B59EE">
        <w:rPr>
          <w:rFonts w:ascii="Times New Roman" w:hAnsi="Times New Roman" w:cs="Times New Roman"/>
          <w:lang w:val="en-CA"/>
        </w:rPr>
        <w:t>logical next step in attempting to improving our model.</w:t>
      </w:r>
    </w:p>
    <w:p w14:paraId="3A6CC9EF" w14:textId="2DC1AA6D" w:rsidR="00DF78B1" w:rsidRPr="00DF78B1" w:rsidRDefault="00DF78B1" w:rsidP="00284488">
      <w:pPr>
        <w:spacing w:line="480" w:lineRule="auto"/>
        <w:ind w:firstLine="720"/>
        <w:rPr>
          <w:rFonts w:ascii="Times New Roman" w:hAnsi="Times New Roman" w:cs="Times New Roman"/>
          <w:lang w:val="en-CA"/>
        </w:rPr>
      </w:pPr>
      <w:r w:rsidRPr="00DF78B1">
        <w:rPr>
          <w:rFonts w:ascii="Times New Roman" w:hAnsi="Times New Roman" w:cs="Times New Roman"/>
          <w:lang w:val="en-CA"/>
        </w:rPr>
        <w:t>To provide a more robust evaluation of the model's performance and reduce the risk of overfitting, cross-validation techniques, such as k-fold cross-validation, could be implemented instead of a single train/</w:t>
      </w:r>
      <w:r w:rsidR="003F1A28">
        <w:rPr>
          <w:rFonts w:ascii="Times New Roman" w:hAnsi="Times New Roman" w:cs="Times New Roman"/>
          <w:lang w:val="en-CA"/>
        </w:rPr>
        <w:t>validate/</w:t>
      </w:r>
      <w:r w:rsidRPr="00DF78B1">
        <w:rPr>
          <w:rFonts w:ascii="Times New Roman" w:hAnsi="Times New Roman" w:cs="Times New Roman"/>
          <w:lang w:val="en-CA"/>
        </w:rPr>
        <w:t>test split (</w:t>
      </w:r>
      <w:r w:rsidR="00B82E88">
        <w:rPr>
          <w:rFonts w:ascii="Times New Roman" w:hAnsi="Times New Roman" w:cs="Times New Roman"/>
          <w:lang w:val="en-CA"/>
        </w:rPr>
        <w:t>35</w:t>
      </w:r>
      <w:r w:rsidRPr="00DF78B1">
        <w:rPr>
          <w:rFonts w:ascii="Times New Roman" w:hAnsi="Times New Roman" w:cs="Times New Roman"/>
          <w:lang w:val="en-CA"/>
        </w:rPr>
        <w:t>). Cross-validation assesses how well the model generalizes to unseen data by training and testing the model on multiple subsets of the dataset (</w:t>
      </w:r>
      <w:r w:rsidR="00B82E88">
        <w:rPr>
          <w:rFonts w:ascii="Times New Roman" w:hAnsi="Times New Roman" w:cs="Times New Roman"/>
          <w:lang w:val="en-CA"/>
        </w:rPr>
        <w:t>35</w:t>
      </w:r>
      <w:r w:rsidRPr="00DF78B1">
        <w:rPr>
          <w:rFonts w:ascii="Times New Roman" w:hAnsi="Times New Roman" w:cs="Times New Roman"/>
          <w:lang w:val="en-CA"/>
        </w:rPr>
        <w:t>). Furthermore, utilizing more advanced hyperparameter optimization methods, such as Bayesian optimization or random search, could lead to the discovery of better hyperparameter configurations compared to grid search (</w:t>
      </w:r>
      <w:r w:rsidR="00552287">
        <w:rPr>
          <w:rFonts w:ascii="Times New Roman" w:hAnsi="Times New Roman" w:cs="Times New Roman"/>
          <w:lang w:val="en-CA"/>
        </w:rPr>
        <w:t>4</w:t>
      </w:r>
      <w:r w:rsidR="00663075">
        <w:rPr>
          <w:rFonts w:ascii="Times New Roman" w:hAnsi="Times New Roman" w:cs="Times New Roman"/>
          <w:lang w:val="en-CA"/>
        </w:rPr>
        <w:t>3</w:t>
      </w:r>
      <w:r w:rsidR="00552287">
        <w:rPr>
          <w:rFonts w:ascii="Times New Roman" w:hAnsi="Times New Roman" w:cs="Times New Roman"/>
          <w:lang w:val="en-CA"/>
        </w:rPr>
        <w:t>,4</w:t>
      </w:r>
      <w:r w:rsidR="00663075">
        <w:rPr>
          <w:rFonts w:ascii="Times New Roman" w:hAnsi="Times New Roman" w:cs="Times New Roman"/>
          <w:lang w:val="en-CA"/>
        </w:rPr>
        <w:t>4</w:t>
      </w:r>
      <w:r w:rsidR="00552287">
        <w:rPr>
          <w:rFonts w:ascii="Times New Roman" w:hAnsi="Times New Roman" w:cs="Times New Roman"/>
          <w:lang w:val="en-CA"/>
        </w:rPr>
        <w:t>)</w:t>
      </w:r>
      <w:r w:rsidRPr="00DF78B1">
        <w:rPr>
          <w:rFonts w:ascii="Times New Roman" w:hAnsi="Times New Roman" w:cs="Times New Roman"/>
          <w:lang w:val="en-CA"/>
        </w:rPr>
        <w:t>. These methods can more efficiently search the hyperparameter space and identify optimal combinations that further improve the model's performance (</w:t>
      </w:r>
      <w:r w:rsidR="00B458F6">
        <w:rPr>
          <w:rFonts w:ascii="Times New Roman" w:hAnsi="Times New Roman" w:cs="Times New Roman"/>
          <w:lang w:val="en-CA"/>
        </w:rPr>
        <w:t>4</w:t>
      </w:r>
      <w:r w:rsidR="00663075">
        <w:rPr>
          <w:rFonts w:ascii="Times New Roman" w:hAnsi="Times New Roman" w:cs="Times New Roman"/>
          <w:lang w:val="en-CA"/>
        </w:rPr>
        <w:t>3</w:t>
      </w:r>
      <w:r w:rsidR="00B458F6">
        <w:rPr>
          <w:rFonts w:ascii="Times New Roman" w:hAnsi="Times New Roman" w:cs="Times New Roman"/>
          <w:lang w:val="en-CA"/>
        </w:rPr>
        <w:t>,4</w:t>
      </w:r>
      <w:r w:rsidR="00663075">
        <w:rPr>
          <w:rFonts w:ascii="Times New Roman" w:hAnsi="Times New Roman" w:cs="Times New Roman"/>
          <w:lang w:val="en-CA"/>
        </w:rPr>
        <w:t>4</w:t>
      </w:r>
      <w:r w:rsidRPr="00DF78B1">
        <w:rPr>
          <w:rFonts w:ascii="Times New Roman" w:hAnsi="Times New Roman" w:cs="Times New Roman"/>
          <w:lang w:val="en-CA"/>
        </w:rPr>
        <w:t>). Additionally, to better address the class imbalance problem within our image dataset, the use of focal loss as an alternative to cross-entropy loss could be implemented (</w:t>
      </w:r>
      <w:r w:rsidR="00B458F6">
        <w:rPr>
          <w:rFonts w:ascii="Times New Roman" w:hAnsi="Times New Roman" w:cs="Times New Roman"/>
          <w:lang w:val="en-CA"/>
        </w:rPr>
        <w:t>4</w:t>
      </w:r>
      <w:r w:rsidR="00663075">
        <w:rPr>
          <w:rFonts w:ascii="Times New Roman" w:hAnsi="Times New Roman" w:cs="Times New Roman"/>
          <w:lang w:val="en-CA"/>
        </w:rPr>
        <w:t>5</w:t>
      </w:r>
      <w:r w:rsidRPr="00DF78B1">
        <w:rPr>
          <w:rFonts w:ascii="Times New Roman" w:hAnsi="Times New Roman" w:cs="Times New Roman"/>
          <w:lang w:val="en-CA"/>
        </w:rPr>
        <w:t>). Focal loss is designed to focus on hard-to-classify examples and down-weight the contribution of easy examples during training, which can help the model learn more effectively from underrepresented classes (</w:t>
      </w:r>
      <w:r w:rsidR="00B458F6">
        <w:rPr>
          <w:rFonts w:ascii="Times New Roman" w:hAnsi="Times New Roman" w:cs="Times New Roman"/>
          <w:lang w:val="en-CA"/>
        </w:rPr>
        <w:t>4</w:t>
      </w:r>
      <w:r w:rsidR="00663075">
        <w:rPr>
          <w:rFonts w:ascii="Times New Roman" w:hAnsi="Times New Roman" w:cs="Times New Roman"/>
          <w:lang w:val="en-CA"/>
        </w:rPr>
        <w:t>5</w:t>
      </w:r>
      <w:r w:rsidRPr="00DF78B1">
        <w:rPr>
          <w:rFonts w:ascii="Times New Roman" w:hAnsi="Times New Roman" w:cs="Times New Roman"/>
          <w:lang w:val="en-CA"/>
        </w:rPr>
        <w:t>).</w:t>
      </w:r>
    </w:p>
    <w:p w14:paraId="5244FB5D" w14:textId="660A9F49" w:rsidR="00DF78B1" w:rsidRPr="00423EC9" w:rsidRDefault="00DF78B1" w:rsidP="00423EC9">
      <w:pPr>
        <w:spacing w:line="480" w:lineRule="auto"/>
        <w:ind w:firstLine="720"/>
        <w:rPr>
          <w:rFonts w:ascii="Times New Roman" w:hAnsi="Times New Roman" w:cs="Times New Roman"/>
          <w:lang w:val="en-CA"/>
        </w:rPr>
      </w:pPr>
      <w:r w:rsidRPr="00DF78B1">
        <w:rPr>
          <w:rFonts w:ascii="Times New Roman" w:hAnsi="Times New Roman" w:cs="Times New Roman"/>
          <w:lang w:val="en-CA"/>
        </w:rPr>
        <w:t>Improving the quality of the collected mosquito samples is another crucial aspect to consider. Samples that are less damaged or broken can provide more accurate morphological information for species identification</w:t>
      </w:r>
      <w:r w:rsidR="00423EC9">
        <w:rPr>
          <w:rFonts w:ascii="Times New Roman" w:hAnsi="Times New Roman" w:cs="Times New Roman"/>
          <w:lang w:val="en-CA"/>
        </w:rPr>
        <w:t xml:space="preserve"> (23)</w:t>
      </w:r>
      <w:r w:rsidRPr="00DF78B1">
        <w:rPr>
          <w:rFonts w:ascii="Times New Roman" w:hAnsi="Times New Roman" w:cs="Times New Roman"/>
          <w:lang w:val="en-CA"/>
        </w:rPr>
        <w:t xml:space="preserve">. As our samples were collected in the summer it meant they were several months old which led to fragile samples that were easily damaged leading to less-than-ideal images. While our lab did have a reasonable number of species and mosquito samples available, expanding the dataset to include a wider range of mosquito species found within Alberta would make </w:t>
      </w:r>
      <w:r w:rsidR="00AF6507">
        <w:rPr>
          <w:rFonts w:ascii="Times New Roman" w:hAnsi="Times New Roman" w:cs="Times New Roman"/>
          <w:lang w:val="en-CA"/>
        </w:rPr>
        <w:t xml:space="preserve">our </w:t>
      </w:r>
      <w:r w:rsidRPr="00DF78B1">
        <w:rPr>
          <w:rFonts w:ascii="Times New Roman" w:hAnsi="Times New Roman" w:cs="Times New Roman"/>
          <w:lang w:val="en-CA"/>
        </w:rPr>
        <w:t xml:space="preserve">model more comprehensive and </w:t>
      </w:r>
      <w:r w:rsidR="00423EC9">
        <w:rPr>
          <w:rFonts w:ascii="Times New Roman" w:hAnsi="Times New Roman" w:cs="Times New Roman"/>
          <w:lang w:val="en-CA"/>
        </w:rPr>
        <w:t xml:space="preserve">potentially a </w:t>
      </w:r>
      <w:r w:rsidRPr="00DF78B1">
        <w:rPr>
          <w:rFonts w:ascii="Times New Roman" w:hAnsi="Times New Roman" w:cs="Times New Roman"/>
          <w:lang w:val="en-CA"/>
        </w:rPr>
        <w:t>useful</w:t>
      </w:r>
      <w:r w:rsidR="00423EC9">
        <w:rPr>
          <w:rFonts w:ascii="Times New Roman" w:hAnsi="Times New Roman" w:cs="Times New Roman"/>
          <w:lang w:val="en-CA"/>
        </w:rPr>
        <w:t xml:space="preserve"> asset</w:t>
      </w:r>
      <w:r w:rsidRPr="00DF78B1">
        <w:rPr>
          <w:rFonts w:ascii="Times New Roman" w:hAnsi="Times New Roman" w:cs="Times New Roman"/>
          <w:lang w:val="en-CA"/>
        </w:rPr>
        <w:t xml:space="preserve"> for mosquito control programs across Alberta. </w:t>
      </w:r>
    </w:p>
    <w:p w14:paraId="27DF75FD" w14:textId="0302986F" w:rsidR="00D3254D" w:rsidRDefault="00961D77" w:rsidP="00E71F3D">
      <w:pPr>
        <w:pStyle w:val="Heading1"/>
        <w:spacing w:line="480" w:lineRule="auto"/>
      </w:pPr>
      <w:bookmarkStart w:id="71" w:name="_Toc161977243"/>
      <w:r w:rsidRPr="00961D77">
        <w:lastRenderedPageBreak/>
        <w:t xml:space="preserve">7) </w:t>
      </w:r>
      <w:r w:rsidR="00D3254D" w:rsidRPr="00961D77">
        <w:t>Conclusion</w:t>
      </w:r>
      <w:bookmarkEnd w:id="71"/>
    </w:p>
    <w:p w14:paraId="7EE4E745" w14:textId="6171975A" w:rsidR="004D33F5" w:rsidRPr="00E71F3D" w:rsidRDefault="00E71F3D" w:rsidP="00E71F3D">
      <w:pPr>
        <w:spacing w:line="480" w:lineRule="auto"/>
        <w:ind w:firstLine="720"/>
        <w:rPr>
          <w:rFonts w:ascii="Times New Roman" w:hAnsi="Times New Roman" w:cs="Times New Roman"/>
        </w:rPr>
      </w:pPr>
      <w:r>
        <w:rPr>
          <w:rFonts w:ascii="Times New Roman" w:hAnsi="Times New Roman" w:cs="Times New Roman"/>
        </w:rPr>
        <w:t>T</w:t>
      </w:r>
      <w:r w:rsidRPr="00E71F3D">
        <w:rPr>
          <w:rFonts w:ascii="Times New Roman" w:hAnsi="Times New Roman" w:cs="Times New Roman"/>
        </w:rPr>
        <w:t>his</w:t>
      </w:r>
      <w:r w:rsidR="00DF3EBA">
        <w:rPr>
          <w:rFonts w:ascii="Times New Roman" w:hAnsi="Times New Roman" w:cs="Times New Roman"/>
        </w:rPr>
        <w:t xml:space="preserve"> project</w:t>
      </w:r>
      <w:r w:rsidR="001C5B72">
        <w:rPr>
          <w:rFonts w:ascii="Times New Roman" w:hAnsi="Times New Roman" w:cs="Times New Roman"/>
        </w:rPr>
        <w:t>s</w:t>
      </w:r>
      <w:r w:rsidR="00DF3EBA">
        <w:rPr>
          <w:rFonts w:ascii="Times New Roman" w:hAnsi="Times New Roman" w:cs="Times New Roman"/>
        </w:rPr>
        <w:t xml:space="preserve"> </w:t>
      </w:r>
      <w:r w:rsidR="0030021D">
        <w:rPr>
          <w:rFonts w:ascii="Times New Roman" w:hAnsi="Times New Roman" w:cs="Times New Roman"/>
        </w:rPr>
        <w:t>aim</w:t>
      </w:r>
      <w:r w:rsidR="001C5B72">
        <w:rPr>
          <w:rFonts w:ascii="Times New Roman" w:hAnsi="Times New Roman" w:cs="Times New Roman"/>
        </w:rPr>
        <w:t xml:space="preserve"> was </w:t>
      </w:r>
      <w:r w:rsidR="0030021D">
        <w:rPr>
          <w:rFonts w:ascii="Times New Roman" w:hAnsi="Times New Roman" w:cs="Times New Roman"/>
        </w:rPr>
        <w:t xml:space="preserve">to </w:t>
      </w:r>
      <w:r w:rsidR="001C5B72" w:rsidRPr="00E71F3D">
        <w:rPr>
          <w:rFonts w:ascii="Times New Roman" w:hAnsi="Times New Roman" w:cs="Times New Roman"/>
        </w:rPr>
        <w:t>develop</w:t>
      </w:r>
      <w:r w:rsidRPr="00E71F3D">
        <w:rPr>
          <w:rFonts w:ascii="Times New Roman" w:hAnsi="Times New Roman" w:cs="Times New Roman"/>
        </w:rPr>
        <w:t xml:space="preserve"> a CNN model for automated identification of mosquito species prevalent in Alberta, Canada. A comprehensive image dataset was created through the combination of newly captured Alberta mosquito images and existing published data. Employing a ResNet-50 architecture and transfer learning, the CNN model was carefully trained, validated, and tested, utilizing data augmentation, preprocessing, and addressing class imbalance. Hyperparameter grid search identified the best-performing model, demonstrating high validation accuracy, low validation loss, and strong F1-scores across genera. </w:t>
      </w:r>
      <w:r w:rsidR="00AF6507">
        <w:rPr>
          <w:rFonts w:ascii="Times New Roman" w:hAnsi="Times New Roman" w:cs="Times New Roman"/>
        </w:rPr>
        <w:t>Our</w:t>
      </w:r>
      <w:r w:rsidRPr="00E71F3D">
        <w:rPr>
          <w:rFonts w:ascii="Times New Roman" w:hAnsi="Times New Roman" w:cs="Times New Roman"/>
        </w:rPr>
        <w:t xml:space="preserve"> model's integration into a user-friendly web application facilitates rapid and accessible species identification, aiding mosquito control programs. This work highlights the efficacy of deep learning for challenging insect classification tasks, offering a valuable tool for public health initiatives and demonstrating potential for further refinement through expanded datasets, alternative CNN architectures, or class imbalance mitigation techniques.</w:t>
      </w:r>
    </w:p>
    <w:p w14:paraId="72F28BDC" w14:textId="224D1A9C" w:rsidR="00245E9B" w:rsidRPr="00961D77" w:rsidRDefault="00961D77" w:rsidP="00AD3DAD">
      <w:pPr>
        <w:pStyle w:val="Heading1"/>
        <w:spacing w:line="480" w:lineRule="auto"/>
      </w:pPr>
      <w:bookmarkStart w:id="72" w:name="_Toc161977244"/>
      <w:r w:rsidRPr="00961D77">
        <w:t>8</w:t>
      </w:r>
      <w:r w:rsidR="00245E9B" w:rsidRPr="00961D77">
        <w:t>) Code and Dataset Availability</w:t>
      </w:r>
      <w:bookmarkEnd w:id="72"/>
    </w:p>
    <w:p w14:paraId="74432131" w14:textId="67BF45CA" w:rsidR="00C15E39" w:rsidRDefault="00245E9B" w:rsidP="00C8673E">
      <w:pPr>
        <w:spacing w:line="480" w:lineRule="auto"/>
        <w:ind w:firstLine="720"/>
        <w:rPr>
          <w:rStyle w:val="Hyperlink"/>
          <w:rFonts w:ascii="Times New Roman" w:hAnsi="Times New Roman" w:cs="Times New Roman"/>
          <w:lang w:val="en-CA"/>
        </w:rPr>
      </w:pPr>
      <w:r w:rsidRPr="00F63C67">
        <w:rPr>
          <w:rFonts w:ascii="Times New Roman" w:hAnsi="Times New Roman" w:cs="Times New Roman"/>
          <w:lang w:val="en-CA"/>
        </w:rPr>
        <w:t>The code</w:t>
      </w:r>
      <w:r>
        <w:rPr>
          <w:rFonts w:ascii="Times New Roman" w:hAnsi="Times New Roman" w:cs="Times New Roman"/>
          <w:lang w:val="en-CA"/>
        </w:rPr>
        <w:t xml:space="preserve"> used to create the model, run the app, as well as the captured image dataset are available on GitHub: </w:t>
      </w:r>
      <w:hyperlink r:id="rId13" w:history="1">
        <w:r w:rsidRPr="00E522B3">
          <w:rPr>
            <w:rStyle w:val="Hyperlink"/>
            <w:rFonts w:ascii="Times New Roman" w:hAnsi="Times New Roman" w:cs="Times New Roman"/>
            <w:lang w:val="en-CA"/>
          </w:rPr>
          <w:t>https://github.com/AHZR199/Mosquito-Species-Identification-Model</w:t>
        </w:r>
      </w:hyperlink>
      <w:r w:rsidR="00140540">
        <w:rPr>
          <w:rStyle w:val="Hyperlink"/>
          <w:rFonts w:ascii="Times New Roman" w:hAnsi="Times New Roman" w:cs="Times New Roman"/>
          <w:lang w:val="en-CA"/>
        </w:rPr>
        <w:t>.</w:t>
      </w:r>
    </w:p>
    <w:p w14:paraId="64CD9EAE" w14:textId="77777777" w:rsidR="00AF6507" w:rsidRDefault="00AF6507" w:rsidP="00C8673E">
      <w:pPr>
        <w:spacing w:line="480" w:lineRule="auto"/>
        <w:ind w:firstLine="720"/>
        <w:rPr>
          <w:rStyle w:val="Hyperlink"/>
          <w:rFonts w:ascii="Times New Roman" w:hAnsi="Times New Roman" w:cs="Times New Roman"/>
          <w:lang w:val="en-CA"/>
        </w:rPr>
      </w:pPr>
    </w:p>
    <w:p w14:paraId="17970772" w14:textId="77777777" w:rsidR="00AF6507" w:rsidRDefault="00AF6507" w:rsidP="00C8673E">
      <w:pPr>
        <w:spacing w:line="480" w:lineRule="auto"/>
        <w:ind w:firstLine="720"/>
        <w:rPr>
          <w:rStyle w:val="Hyperlink"/>
          <w:rFonts w:ascii="Times New Roman" w:hAnsi="Times New Roman" w:cs="Times New Roman"/>
          <w:lang w:val="en-CA"/>
        </w:rPr>
      </w:pPr>
    </w:p>
    <w:p w14:paraId="58245F74" w14:textId="77777777" w:rsidR="00AF6507" w:rsidRDefault="00AF6507" w:rsidP="00C8673E">
      <w:pPr>
        <w:spacing w:line="480" w:lineRule="auto"/>
        <w:ind w:firstLine="720"/>
        <w:rPr>
          <w:rStyle w:val="Hyperlink"/>
          <w:rFonts w:ascii="Times New Roman" w:hAnsi="Times New Roman" w:cs="Times New Roman"/>
          <w:lang w:val="en-CA"/>
        </w:rPr>
      </w:pPr>
    </w:p>
    <w:p w14:paraId="5346C96E" w14:textId="77777777" w:rsidR="00AF6507" w:rsidRDefault="00AF6507" w:rsidP="00C8673E">
      <w:pPr>
        <w:spacing w:line="480" w:lineRule="auto"/>
        <w:ind w:firstLine="720"/>
        <w:rPr>
          <w:rStyle w:val="Hyperlink"/>
          <w:rFonts w:ascii="Times New Roman" w:hAnsi="Times New Roman" w:cs="Times New Roman"/>
          <w:lang w:val="en-CA"/>
        </w:rPr>
      </w:pPr>
    </w:p>
    <w:p w14:paraId="508B5149" w14:textId="77777777" w:rsidR="00AF6507" w:rsidRDefault="00AF6507" w:rsidP="00C8673E">
      <w:pPr>
        <w:spacing w:line="480" w:lineRule="auto"/>
        <w:ind w:firstLine="720"/>
        <w:rPr>
          <w:rStyle w:val="Hyperlink"/>
          <w:rFonts w:ascii="Times New Roman" w:hAnsi="Times New Roman" w:cs="Times New Roman"/>
          <w:lang w:val="en-CA"/>
        </w:rPr>
      </w:pPr>
    </w:p>
    <w:p w14:paraId="13B85469" w14:textId="77777777" w:rsidR="002C4E96" w:rsidRDefault="002C4E96" w:rsidP="00C8673E">
      <w:pPr>
        <w:spacing w:line="480" w:lineRule="auto"/>
        <w:ind w:firstLine="720"/>
        <w:rPr>
          <w:rStyle w:val="Hyperlink"/>
          <w:rFonts w:ascii="Times New Roman" w:hAnsi="Times New Roman" w:cs="Times New Roman"/>
          <w:lang w:val="en-CA"/>
        </w:rPr>
      </w:pPr>
    </w:p>
    <w:p w14:paraId="6AE4AA1A" w14:textId="77777777" w:rsidR="002C4E96" w:rsidRDefault="002C4E96" w:rsidP="00C8673E">
      <w:pPr>
        <w:spacing w:line="480" w:lineRule="auto"/>
        <w:ind w:firstLine="720"/>
        <w:rPr>
          <w:rStyle w:val="Hyperlink"/>
          <w:rFonts w:ascii="Times New Roman" w:hAnsi="Times New Roman" w:cs="Times New Roman"/>
          <w:lang w:val="en-CA"/>
        </w:rPr>
      </w:pPr>
    </w:p>
    <w:p w14:paraId="7BC993BA" w14:textId="77777777" w:rsidR="00AF6507" w:rsidRDefault="00AF6507" w:rsidP="00C8673E">
      <w:pPr>
        <w:spacing w:line="480" w:lineRule="auto"/>
        <w:ind w:firstLine="720"/>
        <w:rPr>
          <w:rStyle w:val="Hyperlink"/>
          <w:rFonts w:ascii="Times New Roman" w:hAnsi="Times New Roman" w:cs="Times New Roman"/>
          <w:lang w:val="en-CA"/>
        </w:rPr>
      </w:pPr>
    </w:p>
    <w:p w14:paraId="12E66E34" w14:textId="77777777" w:rsidR="00AF6507" w:rsidRPr="00C8673E" w:rsidRDefault="00AF6507" w:rsidP="00C8673E">
      <w:pPr>
        <w:spacing w:line="480" w:lineRule="auto"/>
        <w:ind w:firstLine="720"/>
        <w:rPr>
          <w:rFonts w:ascii="Times New Roman" w:hAnsi="Times New Roman" w:cs="Times New Roman"/>
          <w:lang w:val="en-CA"/>
        </w:rPr>
      </w:pPr>
    </w:p>
    <w:p w14:paraId="437D9AEB" w14:textId="2614DB62" w:rsidR="007D07F7" w:rsidRPr="00833E5A" w:rsidRDefault="00AD3DAD" w:rsidP="00AD3DAD">
      <w:pPr>
        <w:pStyle w:val="Heading1"/>
        <w:spacing w:line="480" w:lineRule="auto"/>
      </w:pPr>
      <w:bookmarkStart w:id="73" w:name="_Toc161977245"/>
      <w:r>
        <w:t xml:space="preserve">9) </w:t>
      </w:r>
      <w:r w:rsidR="007D07F7" w:rsidRPr="00833E5A">
        <w:t>References</w:t>
      </w:r>
      <w:bookmarkEnd w:id="73"/>
    </w:p>
    <w:p w14:paraId="44AD0ADA"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World Health Organization. Vector-borne diseases [Internet]. 2021 [cited 2023 Mar 11]. Available from: </w:t>
      </w:r>
      <w:hyperlink r:id="rId14" w:tgtFrame="_blank" w:history="1">
        <w:r w:rsidRPr="00833E5A">
          <w:rPr>
            <w:rStyle w:val="Hyperlink"/>
            <w:rFonts w:ascii="Times New Roman" w:hAnsi="Times New Roman" w:cs="Times New Roman"/>
            <w:color w:val="000000" w:themeColor="text1"/>
            <w:u w:val="none"/>
          </w:rPr>
          <w:t>https://www.who.int/news-room/fact-sheets/detail/vector-borne-diseases</w:t>
        </w:r>
      </w:hyperlink>
    </w:p>
    <w:p w14:paraId="3D863319"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 xml:space="preserve">Tolle MA. Mosquito-borne diseases. </w:t>
      </w:r>
      <w:proofErr w:type="spellStart"/>
      <w:r w:rsidRPr="00833E5A">
        <w:rPr>
          <w:rFonts w:ascii="Times New Roman" w:hAnsi="Times New Roman" w:cs="Times New Roman"/>
          <w:color w:val="000000" w:themeColor="text1"/>
        </w:rPr>
        <w:t>Curr</w:t>
      </w:r>
      <w:proofErr w:type="spellEnd"/>
      <w:r w:rsidRPr="00833E5A">
        <w:rPr>
          <w:rFonts w:ascii="Times New Roman" w:hAnsi="Times New Roman" w:cs="Times New Roman"/>
          <w:color w:val="000000" w:themeColor="text1"/>
        </w:rPr>
        <w:t xml:space="preserve"> </w:t>
      </w:r>
      <w:proofErr w:type="spellStart"/>
      <w:r w:rsidRPr="00833E5A">
        <w:rPr>
          <w:rFonts w:ascii="Times New Roman" w:hAnsi="Times New Roman" w:cs="Times New Roman"/>
          <w:color w:val="000000" w:themeColor="text1"/>
        </w:rPr>
        <w:t>Probl</w:t>
      </w:r>
      <w:proofErr w:type="spellEnd"/>
      <w:r w:rsidRPr="00833E5A">
        <w:rPr>
          <w:rFonts w:ascii="Times New Roman" w:hAnsi="Times New Roman" w:cs="Times New Roman"/>
          <w:color w:val="000000" w:themeColor="text1"/>
        </w:rPr>
        <w:t xml:space="preserve"> </w:t>
      </w:r>
      <w:proofErr w:type="spellStart"/>
      <w:r w:rsidRPr="00833E5A">
        <w:rPr>
          <w:rFonts w:ascii="Times New Roman" w:hAnsi="Times New Roman" w:cs="Times New Roman"/>
          <w:color w:val="000000" w:themeColor="text1"/>
        </w:rPr>
        <w:t>Pediatr</w:t>
      </w:r>
      <w:proofErr w:type="spellEnd"/>
      <w:r w:rsidRPr="00833E5A">
        <w:rPr>
          <w:rFonts w:ascii="Times New Roman" w:hAnsi="Times New Roman" w:cs="Times New Roman"/>
          <w:color w:val="000000" w:themeColor="text1"/>
        </w:rPr>
        <w:t xml:space="preserve"> </w:t>
      </w:r>
      <w:proofErr w:type="spellStart"/>
      <w:r w:rsidRPr="00833E5A">
        <w:rPr>
          <w:rFonts w:ascii="Times New Roman" w:hAnsi="Times New Roman" w:cs="Times New Roman"/>
          <w:color w:val="000000" w:themeColor="text1"/>
        </w:rPr>
        <w:t>Adolesc</w:t>
      </w:r>
      <w:proofErr w:type="spellEnd"/>
      <w:r w:rsidRPr="00833E5A">
        <w:rPr>
          <w:rFonts w:ascii="Times New Roman" w:hAnsi="Times New Roman" w:cs="Times New Roman"/>
          <w:color w:val="000000" w:themeColor="text1"/>
        </w:rPr>
        <w:t xml:space="preserve"> Health Care. 2009 Apr;39(4):97–140.</w:t>
      </w:r>
    </w:p>
    <w:p w14:paraId="6063211E"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Bhatt S, Gething PW, Brady OJ, Messina JP, Farlow AW, Moyes CL, et al. The global distribution and burden of dengue. Nature. 2013 Apr;496(7446):504–507.</w:t>
      </w:r>
    </w:p>
    <w:p w14:paraId="55FA7056"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World Health Organization. World malaria report 2023 [Internet]. 2020 [cited 2023 Mar 11]. Available from: </w:t>
      </w:r>
      <w:hyperlink r:id="rId15" w:tgtFrame="_blank" w:history="1">
        <w:r w:rsidRPr="00833E5A">
          <w:rPr>
            <w:rStyle w:val="Hyperlink"/>
            <w:rFonts w:ascii="Times New Roman" w:hAnsi="Times New Roman" w:cs="Times New Roman"/>
            <w:color w:val="000000" w:themeColor="text1"/>
            <w:u w:val="none"/>
          </w:rPr>
          <w:t>https://www.who.int/publications/i/item/9789240086173</w:t>
        </w:r>
      </w:hyperlink>
    </w:p>
    <w:p w14:paraId="03B4776D"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 xml:space="preserve">Shepard DS, </w:t>
      </w:r>
      <w:proofErr w:type="spellStart"/>
      <w:r w:rsidRPr="00833E5A">
        <w:rPr>
          <w:rFonts w:ascii="Times New Roman" w:hAnsi="Times New Roman" w:cs="Times New Roman"/>
          <w:color w:val="000000" w:themeColor="text1"/>
        </w:rPr>
        <w:t>Undurraga</w:t>
      </w:r>
      <w:proofErr w:type="spellEnd"/>
      <w:r w:rsidRPr="00833E5A">
        <w:rPr>
          <w:rFonts w:ascii="Times New Roman" w:hAnsi="Times New Roman" w:cs="Times New Roman"/>
          <w:color w:val="000000" w:themeColor="text1"/>
        </w:rPr>
        <w:t xml:space="preserve"> EA, </w:t>
      </w:r>
      <w:proofErr w:type="spellStart"/>
      <w:r w:rsidRPr="00833E5A">
        <w:rPr>
          <w:rFonts w:ascii="Times New Roman" w:hAnsi="Times New Roman" w:cs="Times New Roman"/>
          <w:color w:val="000000" w:themeColor="text1"/>
        </w:rPr>
        <w:t>Halasa</w:t>
      </w:r>
      <w:proofErr w:type="spellEnd"/>
      <w:r w:rsidRPr="00833E5A">
        <w:rPr>
          <w:rFonts w:ascii="Times New Roman" w:hAnsi="Times New Roman" w:cs="Times New Roman"/>
          <w:color w:val="000000" w:themeColor="text1"/>
        </w:rPr>
        <w:t xml:space="preserve"> YA, </w:t>
      </w:r>
      <w:proofErr w:type="spellStart"/>
      <w:r w:rsidRPr="00833E5A">
        <w:rPr>
          <w:rFonts w:ascii="Times New Roman" w:hAnsi="Times New Roman" w:cs="Times New Roman"/>
          <w:color w:val="000000" w:themeColor="text1"/>
        </w:rPr>
        <w:t>Stanaway</w:t>
      </w:r>
      <w:proofErr w:type="spellEnd"/>
      <w:r w:rsidRPr="00833E5A">
        <w:rPr>
          <w:rFonts w:ascii="Times New Roman" w:hAnsi="Times New Roman" w:cs="Times New Roman"/>
          <w:color w:val="000000" w:themeColor="text1"/>
        </w:rPr>
        <w:t xml:space="preserve"> JD. The global economic burden of dengue: a systematic analysis. Lancet Infect Dis. 2016 Aug;16(8):935-41.</w:t>
      </w:r>
    </w:p>
    <w:p w14:paraId="3D563E74"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 xml:space="preserve">Pan Y, Cai W, Pan Y. </w:t>
      </w:r>
      <w:proofErr w:type="gramStart"/>
      <w:r w:rsidRPr="00833E5A">
        <w:rPr>
          <w:rFonts w:ascii="Times New Roman" w:hAnsi="Times New Roman" w:cs="Times New Roman"/>
          <w:color w:val="000000" w:themeColor="text1"/>
        </w:rPr>
        <w:t>Tourism</w:t>
      </w:r>
      <w:proofErr w:type="gramEnd"/>
      <w:r w:rsidRPr="00833E5A">
        <w:rPr>
          <w:rFonts w:ascii="Times New Roman" w:hAnsi="Times New Roman" w:cs="Times New Roman"/>
          <w:color w:val="000000" w:themeColor="text1"/>
        </w:rPr>
        <w:t xml:space="preserve"> and the fear of Zika virus: Evidence from travel search behavior. Tour Econ. 2019;25(4):674-687.</w:t>
      </w:r>
    </w:p>
    <w:p w14:paraId="30A6C846"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833E5A">
        <w:rPr>
          <w:rFonts w:ascii="Times New Roman" w:hAnsi="Times New Roman" w:cs="Times New Roman"/>
          <w:color w:val="000000" w:themeColor="text1"/>
        </w:rPr>
        <w:t>Roehrig</w:t>
      </w:r>
      <w:proofErr w:type="spellEnd"/>
      <w:r w:rsidRPr="00833E5A">
        <w:rPr>
          <w:rFonts w:ascii="Times New Roman" w:hAnsi="Times New Roman" w:cs="Times New Roman"/>
          <w:color w:val="000000" w:themeColor="text1"/>
        </w:rPr>
        <w:t xml:space="preserve"> JT. The economic impact of mosquito-borne disease in the United States. </w:t>
      </w:r>
      <w:proofErr w:type="spellStart"/>
      <w:r w:rsidRPr="00833E5A">
        <w:rPr>
          <w:rFonts w:ascii="Times New Roman" w:hAnsi="Times New Roman" w:cs="Times New Roman"/>
          <w:color w:val="000000" w:themeColor="text1"/>
        </w:rPr>
        <w:t>PLoS</w:t>
      </w:r>
      <w:proofErr w:type="spellEnd"/>
      <w:r w:rsidRPr="00833E5A">
        <w:rPr>
          <w:rFonts w:ascii="Times New Roman" w:hAnsi="Times New Roman" w:cs="Times New Roman"/>
          <w:color w:val="000000" w:themeColor="text1"/>
        </w:rPr>
        <w:t xml:space="preserve"> </w:t>
      </w:r>
      <w:proofErr w:type="spellStart"/>
      <w:r w:rsidRPr="00833E5A">
        <w:rPr>
          <w:rFonts w:ascii="Times New Roman" w:hAnsi="Times New Roman" w:cs="Times New Roman"/>
          <w:color w:val="000000" w:themeColor="text1"/>
        </w:rPr>
        <w:t>Negl</w:t>
      </w:r>
      <w:proofErr w:type="spellEnd"/>
      <w:r w:rsidRPr="00833E5A">
        <w:rPr>
          <w:rFonts w:ascii="Times New Roman" w:hAnsi="Times New Roman" w:cs="Times New Roman"/>
          <w:color w:val="000000" w:themeColor="text1"/>
        </w:rPr>
        <w:t xml:space="preserve"> Trop Dis. 2017;11(8</w:t>
      </w:r>
      <w:proofErr w:type="gramStart"/>
      <w:r w:rsidRPr="00833E5A">
        <w:rPr>
          <w:rFonts w:ascii="Times New Roman" w:hAnsi="Times New Roman" w:cs="Times New Roman"/>
          <w:color w:val="000000" w:themeColor="text1"/>
        </w:rPr>
        <w:t>):e</w:t>
      </w:r>
      <w:proofErr w:type="gramEnd"/>
      <w:r w:rsidRPr="00833E5A">
        <w:rPr>
          <w:rFonts w:ascii="Times New Roman" w:hAnsi="Times New Roman" w:cs="Times New Roman"/>
          <w:color w:val="000000" w:themeColor="text1"/>
        </w:rPr>
        <w:t>0005762.</w:t>
      </w:r>
    </w:p>
    <w:p w14:paraId="095E00FF"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City of Calgary. Mosquitoes in Calgary [Internet]. Calgary: City of Calgary; [date unknown] [cited 2023 Mar 11]. Available from: </w:t>
      </w:r>
      <w:hyperlink r:id="rId16" w:tgtFrame="_blank" w:history="1">
        <w:r w:rsidRPr="00833E5A">
          <w:rPr>
            <w:rStyle w:val="Hyperlink"/>
            <w:rFonts w:ascii="Times New Roman" w:hAnsi="Times New Roman" w:cs="Times New Roman"/>
            <w:color w:val="000000" w:themeColor="text1"/>
            <w:u w:val="none"/>
          </w:rPr>
          <w:t>https://www.calgary.ca/parks/pests/mosquitoes.html</w:t>
        </w:r>
      </w:hyperlink>
    </w:p>
    <w:p w14:paraId="7658E8C3"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City of Edmonton. Mosquitoes [Internet]. Edmonton: City of Edmonton; [date unknown] [cited 2023 Mar 11]. Available from: </w:t>
      </w:r>
      <w:hyperlink r:id="rId17" w:tgtFrame="_blank" w:history="1">
        <w:r w:rsidRPr="00833E5A">
          <w:rPr>
            <w:rStyle w:val="Hyperlink"/>
            <w:rFonts w:ascii="Times New Roman" w:hAnsi="Times New Roman" w:cs="Times New Roman"/>
            <w:color w:val="000000" w:themeColor="text1"/>
            <w:u w:val="none"/>
          </w:rPr>
          <w:t>https://www.edmonton.ca/programs_services/pests/mosquitoes</w:t>
        </w:r>
      </w:hyperlink>
    </w:p>
    <w:p w14:paraId="4BE66E89"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Coker A. Integrated Pest Management Technician, City of Calgary. Personal communication; 2023.</w:t>
      </w:r>
    </w:p>
    <w:p w14:paraId="622B549C"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City of Edmonton. Edmonton's mosquito control program [Internet]. Edmonton: City of Edmonton; [date unknown] [cited 2024 Mar 11]. Available from: </w:t>
      </w:r>
      <w:hyperlink r:id="rId18" w:tgtFrame="_blank" w:history="1">
        <w:r w:rsidRPr="00833E5A">
          <w:rPr>
            <w:rStyle w:val="Hyperlink"/>
            <w:rFonts w:ascii="Times New Roman" w:hAnsi="Times New Roman" w:cs="Times New Roman"/>
            <w:color w:val="000000" w:themeColor="text1"/>
            <w:u w:val="none"/>
          </w:rPr>
          <w:t>https://www.edmonton.ca/programs_services/pests/edmontons-mosquito-control-program</w:t>
        </w:r>
      </w:hyperlink>
    </w:p>
    <w:p w14:paraId="3359D285"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 xml:space="preserve">City of Edmonton. Mosquito pest controls [Internet]. Edmonton: City of Edmonton; [date unknown] [cited 2024 Mar 11]. Available </w:t>
      </w:r>
      <w:r w:rsidRPr="00833E5A">
        <w:rPr>
          <w:rFonts w:ascii="Times New Roman" w:hAnsi="Times New Roman" w:cs="Times New Roman"/>
          <w:color w:val="000000" w:themeColor="text1"/>
        </w:rPr>
        <w:lastRenderedPageBreak/>
        <w:t>from: </w:t>
      </w:r>
      <w:hyperlink r:id="rId19" w:tgtFrame="_blank" w:history="1">
        <w:r w:rsidRPr="00833E5A">
          <w:rPr>
            <w:rStyle w:val="Hyperlink"/>
            <w:rFonts w:ascii="Times New Roman" w:hAnsi="Times New Roman" w:cs="Times New Roman"/>
            <w:color w:val="000000" w:themeColor="text1"/>
            <w:u w:val="none"/>
          </w:rPr>
          <w:t>https://www.edmonton.ca/city_government/environmental_stewardship/mosquito-pest-controls</w:t>
        </w:r>
      </w:hyperlink>
    </w:p>
    <w:p w14:paraId="17EDF6BC"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Government of Alberta. West Nile virus and surveillance [Internet]. Edmonton: Government of Alberta; [updated 2024 Mar 12; cited 2024 Mar 11]. Available from: </w:t>
      </w:r>
      <w:hyperlink r:id="rId20" w:tgtFrame="_blank" w:history="1">
        <w:r w:rsidRPr="00833E5A">
          <w:rPr>
            <w:rStyle w:val="Hyperlink"/>
            <w:rFonts w:ascii="Times New Roman" w:hAnsi="Times New Roman" w:cs="Times New Roman"/>
            <w:color w:val="000000" w:themeColor="text1"/>
            <w:u w:val="none"/>
          </w:rPr>
          <w:t>https://www.alberta.ca/west-nile-virus-surveillance</w:t>
        </w:r>
      </w:hyperlink>
    </w:p>
    <w:p w14:paraId="1F1F498A"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City of Edmonton. West Nile virus in Edmonton [Internet]. Edmonton: City of Edmonton; [date unknown] [cited 2024 Mar 11]. Available from: </w:t>
      </w:r>
      <w:hyperlink r:id="rId21" w:tgtFrame="_blank" w:history="1">
        <w:r w:rsidRPr="00833E5A">
          <w:rPr>
            <w:rStyle w:val="Hyperlink"/>
            <w:rFonts w:ascii="Times New Roman" w:hAnsi="Times New Roman" w:cs="Times New Roman"/>
            <w:color w:val="000000" w:themeColor="text1"/>
            <w:u w:val="none"/>
          </w:rPr>
          <w:t>https://www.edmonton.ca/programs_services/pests/west-nile-virus-in-edmonton</w:t>
        </w:r>
      </w:hyperlink>
    </w:p>
    <w:p w14:paraId="0E54F24D"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Siegers K. The urban mosquito is thriving farther north than it's ever been, and scientists are worried [Internet]. Toronto: CBC News; 2023 Jul 15 [updated 2023 Jul 17; cited 2024 Mar 11]. Available from: </w:t>
      </w:r>
      <w:hyperlink r:id="rId22" w:tgtFrame="_blank" w:history="1">
        <w:r w:rsidRPr="00833E5A">
          <w:rPr>
            <w:rStyle w:val="Hyperlink"/>
            <w:rFonts w:ascii="Times New Roman" w:hAnsi="Times New Roman" w:cs="Times New Roman"/>
            <w:color w:val="000000" w:themeColor="text1"/>
            <w:u w:val="none"/>
          </w:rPr>
          <w:t>https://www.cbc.ca/news/canada/edmonton/urban-mosquitoes-1.6906328</w:t>
        </w:r>
      </w:hyperlink>
    </w:p>
    <w:p w14:paraId="6BE02C2B"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833E5A">
        <w:rPr>
          <w:rFonts w:ascii="Times New Roman" w:hAnsi="Times New Roman" w:cs="Times New Roman"/>
          <w:color w:val="000000" w:themeColor="text1"/>
        </w:rPr>
        <w:t>Farajollahi</w:t>
      </w:r>
      <w:proofErr w:type="spellEnd"/>
      <w:r w:rsidRPr="00833E5A">
        <w:rPr>
          <w:rFonts w:ascii="Times New Roman" w:hAnsi="Times New Roman" w:cs="Times New Roman"/>
          <w:color w:val="000000" w:themeColor="text1"/>
        </w:rPr>
        <w:t xml:space="preserve"> A, Fonseca DM, Kramer LD, Kilpatrick AM. "Bird biting" mosquitoes and human disease: A review of the role of Culex </w:t>
      </w:r>
      <w:proofErr w:type="spellStart"/>
      <w:r w:rsidRPr="00833E5A">
        <w:rPr>
          <w:rFonts w:ascii="Times New Roman" w:hAnsi="Times New Roman" w:cs="Times New Roman"/>
          <w:color w:val="000000" w:themeColor="text1"/>
        </w:rPr>
        <w:t>pipiens</w:t>
      </w:r>
      <w:proofErr w:type="spellEnd"/>
      <w:r w:rsidRPr="00833E5A">
        <w:rPr>
          <w:rFonts w:ascii="Times New Roman" w:hAnsi="Times New Roman" w:cs="Times New Roman"/>
          <w:color w:val="000000" w:themeColor="text1"/>
        </w:rPr>
        <w:t xml:space="preserve"> complex mosquitoes in epidemiology. Infect Genet </w:t>
      </w:r>
      <w:proofErr w:type="spellStart"/>
      <w:r w:rsidRPr="00833E5A">
        <w:rPr>
          <w:rFonts w:ascii="Times New Roman" w:hAnsi="Times New Roman" w:cs="Times New Roman"/>
          <w:color w:val="000000" w:themeColor="text1"/>
        </w:rPr>
        <w:t>Evol</w:t>
      </w:r>
      <w:proofErr w:type="spellEnd"/>
      <w:r w:rsidRPr="00833E5A">
        <w:rPr>
          <w:rFonts w:ascii="Times New Roman" w:hAnsi="Times New Roman" w:cs="Times New Roman"/>
          <w:color w:val="000000" w:themeColor="text1"/>
        </w:rPr>
        <w:t>. 2011 Oct; 11(7):1577-85.</w:t>
      </w:r>
    </w:p>
    <w:p w14:paraId="120B504E"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833E5A">
        <w:rPr>
          <w:rFonts w:ascii="Times New Roman" w:hAnsi="Times New Roman" w:cs="Times New Roman"/>
          <w:color w:val="000000" w:themeColor="text1"/>
        </w:rPr>
        <w:t>Glowa</w:t>
      </w:r>
      <w:proofErr w:type="spellEnd"/>
      <w:r w:rsidRPr="00833E5A">
        <w:rPr>
          <w:rFonts w:ascii="Times New Roman" w:hAnsi="Times New Roman" w:cs="Times New Roman"/>
          <w:color w:val="000000" w:themeColor="text1"/>
        </w:rPr>
        <w:t xml:space="preserve"> Kobe K. Invasive mosquito that can carry West Nile virus detected in Calgary and Edmonton [Internet]. Calgary: University of Calgary; 2023 Jul 26 [cited 2024 Mar 11]. Available from: </w:t>
      </w:r>
      <w:hyperlink r:id="rId23" w:tgtFrame="_blank" w:history="1">
        <w:r w:rsidRPr="00833E5A">
          <w:rPr>
            <w:rStyle w:val="Hyperlink"/>
            <w:rFonts w:ascii="Times New Roman" w:hAnsi="Times New Roman" w:cs="Times New Roman"/>
            <w:color w:val="000000" w:themeColor="text1"/>
            <w:u w:val="none"/>
          </w:rPr>
          <w:t>https://ucalgary.ca/news/invasive-mosquito-can-carry-west-nile-virus-detected-calgary-and-edmonton</w:t>
        </w:r>
      </w:hyperlink>
    </w:p>
    <w:p w14:paraId="57147C5A"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Park J, Kim DI, Choi B, Kang W, Kwon HW. Classification and Morphological Analysis of Vector Mosquitoes using Deep Convolutional Neural Networks. Sci Rep. 2020 Jan 16;10(1):1012.</w:t>
      </w:r>
    </w:p>
    <w:p w14:paraId="47F3757E"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833E5A">
        <w:rPr>
          <w:rFonts w:ascii="Times New Roman" w:hAnsi="Times New Roman" w:cs="Times New Roman"/>
          <w:color w:val="000000" w:themeColor="text1"/>
        </w:rPr>
        <w:t>LeCun</w:t>
      </w:r>
      <w:proofErr w:type="spellEnd"/>
      <w:r w:rsidRPr="00833E5A">
        <w:rPr>
          <w:rFonts w:ascii="Times New Roman" w:hAnsi="Times New Roman" w:cs="Times New Roman"/>
          <w:color w:val="000000" w:themeColor="text1"/>
        </w:rPr>
        <w:t xml:space="preserve"> Y, </w:t>
      </w:r>
      <w:proofErr w:type="spellStart"/>
      <w:r w:rsidRPr="00833E5A">
        <w:rPr>
          <w:rFonts w:ascii="Times New Roman" w:hAnsi="Times New Roman" w:cs="Times New Roman"/>
          <w:color w:val="000000" w:themeColor="text1"/>
        </w:rPr>
        <w:t>Bengio</w:t>
      </w:r>
      <w:proofErr w:type="spellEnd"/>
      <w:r w:rsidRPr="00833E5A">
        <w:rPr>
          <w:rFonts w:ascii="Times New Roman" w:hAnsi="Times New Roman" w:cs="Times New Roman"/>
          <w:color w:val="000000" w:themeColor="text1"/>
        </w:rPr>
        <w:t xml:space="preserve"> Y, Hinton G. Deep learning. Nature. 2015 May;521(7553):436-44.</w:t>
      </w:r>
    </w:p>
    <w:p w14:paraId="61EF32B8"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 xml:space="preserve">Goodfellow I, </w:t>
      </w:r>
      <w:proofErr w:type="spellStart"/>
      <w:r w:rsidRPr="00833E5A">
        <w:rPr>
          <w:rFonts w:ascii="Times New Roman" w:hAnsi="Times New Roman" w:cs="Times New Roman"/>
          <w:color w:val="000000" w:themeColor="text1"/>
        </w:rPr>
        <w:t>Bengio</w:t>
      </w:r>
      <w:proofErr w:type="spellEnd"/>
      <w:r w:rsidRPr="00833E5A">
        <w:rPr>
          <w:rFonts w:ascii="Times New Roman" w:hAnsi="Times New Roman" w:cs="Times New Roman"/>
          <w:color w:val="000000" w:themeColor="text1"/>
        </w:rPr>
        <w:t xml:space="preserve"> Y, Courville A. Deep Learning. Cambridge, MA: MIT Press; 2016.</w:t>
      </w:r>
    </w:p>
    <w:p w14:paraId="3079B5C7"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833E5A">
        <w:rPr>
          <w:rFonts w:ascii="Times New Roman" w:hAnsi="Times New Roman" w:cs="Times New Roman"/>
          <w:color w:val="000000" w:themeColor="text1"/>
        </w:rPr>
        <w:t>Couret</w:t>
      </w:r>
      <w:proofErr w:type="spellEnd"/>
      <w:r w:rsidRPr="00833E5A">
        <w:rPr>
          <w:rFonts w:ascii="Times New Roman" w:hAnsi="Times New Roman" w:cs="Times New Roman"/>
          <w:color w:val="000000" w:themeColor="text1"/>
        </w:rPr>
        <w:t xml:space="preserve"> J, Dotson EM, Benedict MQ.  Delimiting cryptic morphological variation among human malaria vector species using convolutional neural networks. </w:t>
      </w:r>
      <w:proofErr w:type="spellStart"/>
      <w:r w:rsidRPr="00833E5A">
        <w:rPr>
          <w:rFonts w:ascii="Times New Roman" w:hAnsi="Times New Roman" w:cs="Times New Roman"/>
          <w:color w:val="000000" w:themeColor="text1"/>
        </w:rPr>
        <w:t>PLoS</w:t>
      </w:r>
      <w:proofErr w:type="spellEnd"/>
      <w:r w:rsidRPr="00833E5A">
        <w:rPr>
          <w:rFonts w:ascii="Times New Roman" w:hAnsi="Times New Roman" w:cs="Times New Roman"/>
          <w:color w:val="000000" w:themeColor="text1"/>
        </w:rPr>
        <w:t xml:space="preserve"> </w:t>
      </w:r>
      <w:proofErr w:type="spellStart"/>
      <w:r w:rsidRPr="00833E5A">
        <w:rPr>
          <w:rFonts w:ascii="Times New Roman" w:hAnsi="Times New Roman" w:cs="Times New Roman"/>
          <w:color w:val="000000" w:themeColor="text1"/>
        </w:rPr>
        <w:t>Negl</w:t>
      </w:r>
      <w:proofErr w:type="spellEnd"/>
      <w:r w:rsidRPr="00833E5A">
        <w:rPr>
          <w:rFonts w:ascii="Times New Roman" w:hAnsi="Times New Roman" w:cs="Times New Roman"/>
          <w:color w:val="000000" w:themeColor="text1"/>
        </w:rPr>
        <w:t xml:space="preserve"> Trop Dis. 2020;14(12): e0008904.</w:t>
      </w:r>
    </w:p>
    <w:p w14:paraId="483F7393"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 xml:space="preserve">Okayasu K, Yoshida K, Fuchida M, Nakamura A. </w:t>
      </w:r>
      <w:bookmarkStart w:id="74" w:name="_Hlk161485388"/>
      <w:r w:rsidRPr="00833E5A">
        <w:rPr>
          <w:rFonts w:ascii="Times New Roman" w:hAnsi="Times New Roman" w:cs="Times New Roman"/>
          <w:color w:val="000000" w:themeColor="text1"/>
        </w:rPr>
        <w:t>Vision-based classification of mosquito species: Comparison of conventional and deep learning methods</w:t>
      </w:r>
      <w:bookmarkEnd w:id="74"/>
      <w:r w:rsidRPr="00833E5A">
        <w:rPr>
          <w:rFonts w:ascii="Times New Roman" w:hAnsi="Times New Roman" w:cs="Times New Roman"/>
          <w:color w:val="000000" w:themeColor="text1"/>
        </w:rPr>
        <w:t>. Appl Sci. 2019; 9(18): 3935.</w:t>
      </w:r>
    </w:p>
    <w:p w14:paraId="4541B7E7" w14:textId="77777777" w:rsidR="007D07F7" w:rsidRPr="00833E5A"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Goodwin A, et al. Mosquito species identification using convolutional neural networks with a multitiered ensemble model for novel species detection. Sci Rep. 2021;11(1):13656.</w:t>
      </w:r>
    </w:p>
    <w:p w14:paraId="0538E92C" w14:textId="77777777" w:rsidR="007D07F7" w:rsidRDefault="007D07F7" w:rsidP="00E73EEE">
      <w:pPr>
        <w:pStyle w:val="ListParagraph"/>
        <w:numPr>
          <w:ilvl w:val="0"/>
          <w:numId w:val="3"/>
        </w:numPr>
        <w:spacing w:after="160" w:line="276" w:lineRule="auto"/>
        <w:rPr>
          <w:rFonts w:ascii="Times New Roman" w:hAnsi="Times New Roman" w:cs="Times New Roman"/>
          <w:color w:val="000000" w:themeColor="text1"/>
        </w:rPr>
      </w:pPr>
      <w:r w:rsidRPr="00833E5A">
        <w:rPr>
          <w:rFonts w:ascii="Times New Roman" w:hAnsi="Times New Roman" w:cs="Times New Roman"/>
          <w:color w:val="000000" w:themeColor="text1"/>
        </w:rPr>
        <w:t>Lee S, Kim H, Cho BK. Deep learning-based image classification for major mosquito species inhabiting Korea. Insects. 2023 Jun 5;14(6):526.</w:t>
      </w:r>
    </w:p>
    <w:p w14:paraId="3D9B399F" w14:textId="679634B9" w:rsidR="00C27746" w:rsidRDefault="00C27746" w:rsidP="00E73EEE">
      <w:pPr>
        <w:pStyle w:val="ListParagraph"/>
        <w:numPr>
          <w:ilvl w:val="0"/>
          <w:numId w:val="3"/>
        </w:numPr>
        <w:spacing w:after="160" w:line="276" w:lineRule="auto"/>
        <w:rPr>
          <w:rFonts w:ascii="Times New Roman" w:hAnsi="Times New Roman" w:cs="Times New Roman"/>
          <w:color w:val="000000" w:themeColor="text1"/>
        </w:rPr>
      </w:pPr>
      <w:r w:rsidRPr="00C27746">
        <w:rPr>
          <w:rFonts w:ascii="Times New Roman" w:hAnsi="Times New Roman" w:cs="Times New Roman"/>
          <w:color w:val="000000" w:themeColor="text1"/>
        </w:rPr>
        <w:t xml:space="preserve">Dawson HL, </w:t>
      </w:r>
      <w:proofErr w:type="spellStart"/>
      <w:r w:rsidRPr="00C27746">
        <w:rPr>
          <w:rFonts w:ascii="Times New Roman" w:hAnsi="Times New Roman" w:cs="Times New Roman"/>
          <w:color w:val="000000" w:themeColor="text1"/>
        </w:rPr>
        <w:t>Dubrule</w:t>
      </w:r>
      <w:proofErr w:type="spellEnd"/>
      <w:r w:rsidRPr="00C27746">
        <w:rPr>
          <w:rFonts w:ascii="Times New Roman" w:hAnsi="Times New Roman" w:cs="Times New Roman"/>
          <w:color w:val="000000" w:themeColor="text1"/>
        </w:rPr>
        <w:t xml:space="preserve"> O, John CM. Impact of dataset size and convolutional neural network architecture on transfer learning for carbonate rock classification. </w:t>
      </w:r>
      <w:proofErr w:type="spellStart"/>
      <w:r w:rsidRPr="00C27746">
        <w:rPr>
          <w:rFonts w:ascii="Times New Roman" w:hAnsi="Times New Roman" w:cs="Times New Roman"/>
          <w:color w:val="000000" w:themeColor="text1"/>
        </w:rPr>
        <w:t>Comput</w:t>
      </w:r>
      <w:proofErr w:type="spellEnd"/>
      <w:r w:rsidRPr="00C27746">
        <w:rPr>
          <w:rFonts w:ascii="Times New Roman" w:hAnsi="Times New Roman" w:cs="Times New Roman"/>
          <w:color w:val="000000" w:themeColor="text1"/>
        </w:rPr>
        <w:t xml:space="preserve"> </w:t>
      </w:r>
      <w:proofErr w:type="spellStart"/>
      <w:r w:rsidRPr="00C27746">
        <w:rPr>
          <w:rFonts w:ascii="Times New Roman" w:hAnsi="Times New Roman" w:cs="Times New Roman"/>
          <w:color w:val="000000" w:themeColor="text1"/>
        </w:rPr>
        <w:t>Geosci</w:t>
      </w:r>
      <w:proofErr w:type="spellEnd"/>
      <w:r w:rsidRPr="00C27746">
        <w:rPr>
          <w:rFonts w:ascii="Times New Roman" w:hAnsi="Times New Roman" w:cs="Times New Roman"/>
          <w:color w:val="000000" w:themeColor="text1"/>
        </w:rPr>
        <w:t xml:space="preserve">. 2023 Feb </w:t>
      </w:r>
      <w:proofErr w:type="gramStart"/>
      <w:r w:rsidRPr="00C27746">
        <w:rPr>
          <w:rFonts w:ascii="Times New Roman" w:hAnsi="Times New Roman" w:cs="Times New Roman"/>
          <w:color w:val="000000" w:themeColor="text1"/>
        </w:rPr>
        <w:t>1;171:105284</w:t>
      </w:r>
      <w:proofErr w:type="gramEnd"/>
      <w:r w:rsidRPr="00C27746">
        <w:rPr>
          <w:rFonts w:ascii="Times New Roman" w:hAnsi="Times New Roman" w:cs="Times New Roman"/>
          <w:color w:val="000000" w:themeColor="text1"/>
        </w:rPr>
        <w:t>.</w:t>
      </w:r>
    </w:p>
    <w:p w14:paraId="38ABDDB8" w14:textId="4101C535" w:rsidR="00C27746" w:rsidRDefault="00282F2B" w:rsidP="00E73EEE">
      <w:pPr>
        <w:pStyle w:val="ListParagraph"/>
        <w:numPr>
          <w:ilvl w:val="0"/>
          <w:numId w:val="3"/>
        </w:numPr>
        <w:spacing w:after="160" w:line="276" w:lineRule="auto"/>
        <w:rPr>
          <w:rFonts w:ascii="Times New Roman" w:hAnsi="Times New Roman" w:cs="Times New Roman"/>
          <w:color w:val="000000" w:themeColor="text1"/>
        </w:rPr>
      </w:pPr>
      <w:r w:rsidRPr="00282F2B">
        <w:rPr>
          <w:rFonts w:ascii="Times New Roman" w:hAnsi="Times New Roman" w:cs="Times New Roman"/>
          <w:color w:val="000000" w:themeColor="text1"/>
        </w:rPr>
        <w:t xml:space="preserve">Romero M, </w:t>
      </w:r>
      <w:proofErr w:type="spellStart"/>
      <w:r w:rsidRPr="00282F2B">
        <w:rPr>
          <w:rFonts w:ascii="Times New Roman" w:hAnsi="Times New Roman" w:cs="Times New Roman"/>
          <w:color w:val="000000" w:themeColor="text1"/>
        </w:rPr>
        <w:t>Interian</w:t>
      </w:r>
      <w:proofErr w:type="spellEnd"/>
      <w:r w:rsidRPr="00282F2B">
        <w:rPr>
          <w:rFonts w:ascii="Times New Roman" w:hAnsi="Times New Roman" w:cs="Times New Roman"/>
          <w:color w:val="000000" w:themeColor="text1"/>
        </w:rPr>
        <w:t xml:space="preserve"> Y, Solberg T, Valdes G. Targeted transfer learning to improve performance in small medical physics datasets. Medical physics. 2020 Dec;47(12):6246-56.</w:t>
      </w:r>
    </w:p>
    <w:p w14:paraId="6A23869A" w14:textId="7A0CDE92" w:rsidR="0058253E" w:rsidRDefault="0058253E" w:rsidP="00E73EEE">
      <w:pPr>
        <w:pStyle w:val="ListParagraph"/>
        <w:numPr>
          <w:ilvl w:val="0"/>
          <w:numId w:val="3"/>
        </w:numPr>
        <w:spacing w:after="160" w:line="276" w:lineRule="auto"/>
        <w:rPr>
          <w:rFonts w:ascii="Times New Roman" w:hAnsi="Times New Roman" w:cs="Times New Roman"/>
          <w:color w:val="000000" w:themeColor="text1"/>
        </w:rPr>
      </w:pPr>
      <w:r w:rsidRPr="0058253E">
        <w:rPr>
          <w:rFonts w:ascii="Times New Roman" w:hAnsi="Times New Roman" w:cs="Times New Roman"/>
          <w:color w:val="000000" w:themeColor="text1"/>
        </w:rPr>
        <w:lastRenderedPageBreak/>
        <w:t xml:space="preserve">He K, Zhang X, Ren S, Sun J. Deep residual learning for image recognition. </w:t>
      </w:r>
      <w:proofErr w:type="spellStart"/>
      <w:r w:rsidRPr="0058253E">
        <w:rPr>
          <w:rFonts w:ascii="Times New Roman" w:hAnsi="Times New Roman" w:cs="Times New Roman"/>
          <w:color w:val="000000" w:themeColor="text1"/>
        </w:rPr>
        <w:t>InProceedings</w:t>
      </w:r>
      <w:proofErr w:type="spellEnd"/>
      <w:r w:rsidRPr="0058253E">
        <w:rPr>
          <w:rFonts w:ascii="Times New Roman" w:hAnsi="Times New Roman" w:cs="Times New Roman"/>
          <w:color w:val="000000" w:themeColor="text1"/>
        </w:rPr>
        <w:t xml:space="preserve"> of the IEEE conference on computer vision and pattern recognition 2016 (pp. 770-778).</w:t>
      </w:r>
    </w:p>
    <w:p w14:paraId="7F526C4A" w14:textId="5E860E69" w:rsidR="00965C9F" w:rsidRDefault="0063123A"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63123A">
        <w:rPr>
          <w:rFonts w:ascii="Times New Roman" w:hAnsi="Times New Roman" w:cs="Times New Roman"/>
          <w:color w:val="000000" w:themeColor="text1"/>
        </w:rPr>
        <w:t>Canziani</w:t>
      </w:r>
      <w:proofErr w:type="spellEnd"/>
      <w:r w:rsidRPr="0063123A">
        <w:rPr>
          <w:rFonts w:ascii="Times New Roman" w:hAnsi="Times New Roman" w:cs="Times New Roman"/>
          <w:color w:val="000000" w:themeColor="text1"/>
        </w:rPr>
        <w:t xml:space="preserve"> A, </w:t>
      </w:r>
      <w:proofErr w:type="spellStart"/>
      <w:r w:rsidRPr="0063123A">
        <w:rPr>
          <w:rFonts w:ascii="Times New Roman" w:hAnsi="Times New Roman" w:cs="Times New Roman"/>
          <w:color w:val="000000" w:themeColor="text1"/>
        </w:rPr>
        <w:t>Paszke</w:t>
      </w:r>
      <w:proofErr w:type="spellEnd"/>
      <w:r w:rsidRPr="0063123A">
        <w:rPr>
          <w:rFonts w:ascii="Times New Roman" w:hAnsi="Times New Roman" w:cs="Times New Roman"/>
          <w:color w:val="000000" w:themeColor="text1"/>
        </w:rPr>
        <w:t xml:space="preserve"> A, </w:t>
      </w:r>
      <w:proofErr w:type="spellStart"/>
      <w:r w:rsidRPr="0063123A">
        <w:rPr>
          <w:rFonts w:ascii="Times New Roman" w:hAnsi="Times New Roman" w:cs="Times New Roman"/>
          <w:color w:val="000000" w:themeColor="text1"/>
        </w:rPr>
        <w:t>Culurciello</w:t>
      </w:r>
      <w:proofErr w:type="spellEnd"/>
      <w:r w:rsidRPr="0063123A">
        <w:rPr>
          <w:rFonts w:ascii="Times New Roman" w:hAnsi="Times New Roman" w:cs="Times New Roman"/>
          <w:color w:val="000000" w:themeColor="text1"/>
        </w:rPr>
        <w:t xml:space="preserve"> E. An analysis of deep neural network models for practical applications. </w:t>
      </w:r>
      <w:proofErr w:type="spellStart"/>
      <w:r w:rsidRPr="0063123A">
        <w:rPr>
          <w:rFonts w:ascii="Times New Roman" w:hAnsi="Times New Roman" w:cs="Times New Roman"/>
          <w:color w:val="000000" w:themeColor="text1"/>
        </w:rPr>
        <w:t>arXiv</w:t>
      </w:r>
      <w:proofErr w:type="spellEnd"/>
      <w:r w:rsidRPr="0063123A">
        <w:rPr>
          <w:rFonts w:ascii="Times New Roman" w:hAnsi="Times New Roman" w:cs="Times New Roman"/>
          <w:color w:val="000000" w:themeColor="text1"/>
        </w:rPr>
        <w:t xml:space="preserve"> preprint arXiv:1605.07678. 2016 May 24.</w:t>
      </w:r>
    </w:p>
    <w:p w14:paraId="7A248CF3" w14:textId="33CA0853" w:rsidR="00D42E02" w:rsidRDefault="00D42E02"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D42E02">
        <w:rPr>
          <w:rFonts w:ascii="Times New Roman" w:hAnsi="Times New Roman" w:cs="Times New Roman"/>
          <w:color w:val="000000" w:themeColor="text1"/>
        </w:rPr>
        <w:t>Yosinski</w:t>
      </w:r>
      <w:proofErr w:type="spellEnd"/>
      <w:r w:rsidRPr="00D42E02">
        <w:rPr>
          <w:rFonts w:ascii="Times New Roman" w:hAnsi="Times New Roman" w:cs="Times New Roman"/>
          <w:color w:val="000000" w:themeColor="text1"/>
        </w:rPr>
        <w:t xml:space="preserve"> J, Clune J, </w:t>
      </w:r>
      <w:proofErr w:type="spellStart"/>
      <w:r w:rsidRPr="00D42E02">
        <w:rPr>
          <w:rFonts w:ascii="Times New Roman" w:hAnsi="Times New Roman" w:cs="Times New Roman"/>
          <w:color w:val="000000" w:themeColor="text1"/>
        </w:rPr>
        <w:t>Bengio</w:t>
      </w:r>
      <w:proofErr w:type="spellEnd"/>
      <w:r w:rsidRPr="00D42E02">
        <w:rPr>
          <w:rFonts w:ascii="Times New Roman" w:hAnsi="Times New Roman" w:cs="Times New Roman"/>
          <w:color w:val="000000" w:themeColor="text1"/>
        </w:rPr>
        <w:t xml:space="preserve"> Y, Lipson H. How transferable are features in deep neural networks?. Advances in neural information processing systems. 2014;27.</w:t>
      </w:r>
    </w:p>
    <w:p w14:paraId="4DE788B8" w14:textId="28CBD56E" w:rsidR="00BD0452" w:rsidRPr="002B7BF3" w:rsidRDefault="00845757"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845757">
        <w:rPr>
          <w:rFonts w:ascii="Times New Roman" w:hAnsi="Times New Roman" w:cs="Times New Roman"/>
          <w:color w:val="000000" w:themeColor="text1"/>
        </w:rPr>
        <w:t>Russakovsky</w:t>
      </w:r>
      <w:proofErr w:type="spellEnd"/>
      <w:r w:rsidRPr="00845757">
        <w:rPr>
          <w:rFonts w:ascii="Times New Roman" w:hAnsi="Times New Roman" w:cs="Times New Roman"/>
          <w:color w:val="000000" w:themeColor="text1"/>
        </w:rPr>
        <w:t xml:space="preserve"> O, Deng J, Su H, Krause J, Satheesh S, Ma S, Huang Z, </w:t>
      </w:r>
      <w:proofErr w:type="spellStart"/>
      <w:r w:rsidRPr="00845757">
        <w:rPr>
          <w:rFonts w:ascii="Times New Roman" w:hAnsi="Times New Roman" w:cs="Times New Roman"/>
          <w:color w:val="000000" w:themeColor="text1"/>
        </w:rPr>
        <w:t>Karpathy</w:t>
      </w:r>
      <w:proofErr w:type="spellEnd"/>
      <w:r w:rsidRPr="00845757">
        <w:rPr>
          <w:rFonts w:ascii="Times New Roman" w:hAnsi="Times New Roman" w:cs="Times New Roman"/>
          <w:color w:val="000000" w:themeColor="text1"/>
        </w:rPr>
        <w:t xml:space="preserve"> A, Khosla A, Bernstein M, Berg AC. </w:t>
      </w:r>
      <w:proofErr w:type="spellStart"/>
      <w:r w:rsidRPr="00845757">
        <w:rPr>
          <w:rFonts w:ascii="Times New Roman" w:hAnsi="Times New Roman" w:cs="Times New Roman"/>
          <w:color w:val="000000" w:themeColor="text1"/>
        </w:rPr>
        <w:t>Imagenet</w:t>
      </w:r>
      <w:proofErr w:type="spellEnd"/>
      <w:r w:rsidRPr="00845757">
        <w:rPr>
          <w:rFonts w:ascii="Times New Roman" w:hAnsi="Times New Roman" w:cs="Times New Roman"/>
          <w:color w:val="000000" w:themeColor="text1"/>
        </w:rPr>
        <w:t xml:space="preserve"> large scale visual recognition challenge. International journal of computer vision. 2015 </w:t>
      </w:r>
      <w:proofErr w:type="gramStart"/>
      <w:r w:rsidRPr="00845757">
        <w:rPr>
          <w:rFonts w:ascii="Times New Roman" w:hAnsi="Times New Roman" w:cs="Times New Roman"/>
          <w:color w:val="000000" w:themeColor="text1"/>
        </w:rPr>
        <w:t>Dec;115:211</w:t>
      </w:r>
      <w:proofErr w:type="gramEnd"/>
      <w:r w:rsidRPr="00845757">
        <w:rPr>
          <w:rFonts w:ascii="Times New Roman" w:hAnsi="Times New Roman" w:cs="Times New Roman"/>
          <w:color w:val="000000" w:themeColor="text1"/>
        </w:rPr>
        <w:t>-52.</w:t>
      </w:r>
    </w:p>
    <w:p w14:paraId="257CD3FE" w14:textId="23E78B6D" w:rsidR="00CA100D" w:rsidRPr="003560AE" w:rsidRDefault="003560AE" w:rsidP="00E73EEE">
      <w:pPr>
        <w:pStyle w:val="ListParagraph"/>
        <w:numPr>
          <w:ilvl w:val="0"/>
          <w:numId w:val="3"/>
        </w:numPr>
        <w:spacing w:after="160" w:line="276" w:lineRule="auto"/>
        <w:rPr>
          <w:rFonts w:ascii="Times New Roman" w:hAnsi="Times New Roman" w:cs="Times New Roman"/>
          <w:color w:val="000000" w:themeColor="text1"/>
        </w:rPr>
      </w:pPr>
      <w:r w:rsidRPr="002B1318">
        <w:rPr>
          <w:rFonts w:ascii="Times New Roman" w:hAnsi="Times New Roman" w:cs="Times New Roman"/>
          <w:color w:val="000000" w:themeColor="text1"/>
        </w:rPr>
        <w:t xml:space="preserve">Goodfellow I, </w:t>
      </w:r>
      <w:proofErr w:type="spellStart"/>
      <w:r w:rsidRPr="002B1318">
        <w:rPr>
          <w:rFonts w:ascii="Times New Roman" w:hAnsi="Times New Roman" w:cs="Times New Roman"/>
          <w:color w:val="000000" w:themeColor="text1"/>
        </w:rPr>
        <w:t>Bengio</w:t>
      </w:r>
      <w:proofErr w:type="spellEnd"/>
      <w:r w:rsidRPr="002B1318">
        <w:rPr>
          <w:rFonts w:ascii="Times New Roman" w:hAnsi="Times New Roman" w:cs="Times New Roman"/>
          <w:color w:val="000000" w:themeColor="text1"/>
        </w:rPr>
        <w:t xml:space="preserve"> Y, Courville A. Deep learning. MIT press; 2016 Nov 10.</w:t>
      </w:r>
    </w:p>
    <w:p w14:paraId="47317164" w14:textId="2508BAE9" w:rsidR="00A26A9B" w:rsidRDefault="00A26A9B" w:rsidP="00E73EEE">
      <w:pPr>
        <w:pStyle w:val="ListParagraph"/>
        <w:numPr>
          <w:ilvl w:val="0"/>
          <w:numId w:val="3"/>
        </w:numPr>
        <w:spacing w:after="160" w:line="276" w:lineRule="auto"/>
        <w:rPr>
          <w:rFonts w:ascii="Times New Roman" w:hAnsi="Times New Roman" w:cs="Times New Roman"/>
          <w:color w:val="000000" w:themeColor="text1"/>
        </w:rPr>
      </w:pPr>
      <w:r w:rsidRPr="00A26A9B">
        <w:rPr>
          <w:rFonts w:ascii="Times New Roman" w:hAnsi="Times New Roman" w:cs="Times New Roman"/>
          <w:color w:val="000000" w:themeColor="text1"/>
        </w:rPr>
        <w:t xml:space="preserve">Shorten C, </w:t>
      </w:r>
      <w:proofErr w:type="spellStart"/>
      <w:r w:rsidRPr="00A26A9B">
        <w:rPr>
          <w:rFonts w:ascii="Times New Roman" w:hAnsi="Times New Roman" w:cs="Times New Roman"/>
          <w:color w:val="000000" w:themeColor="text1"/>
        </w:rPr>
        <w:t>Khoshgoftaar</w:t>
      </w:r>
      <w:proofErr w:type="spellEnd"/>
      <w:r w:rsidRPr="00A26A9B">
        <w:rPr>
          <w:rFonts w:ascii="Times New Roman" w:hAnsi="Times New Roman" w:cs="Times New Roman"/>
          <w:color w:val="000000" w:themeColor="text1"/>
        </w:rPr>
        <w:t xml:space="preserve"> TM. </w:t>
      </w:r>
      <w:bookmarkStart w:id="75" w:name="_Hlk161472842"/>
      <w:r w:rsidRPr="00A26A9B">
        <w:rPr>
          <w:rFonts w:ascii="Times New Roman" w:hAnsi="Times New Roman" w:cs="Times New Roman"/>
          <w:color w:val="000000" w:themeColor="text1"/>
        </w:rPr>
        <w:t xml:space="preserve">A survey on image data augmentation for deep learning. </w:t>
      </w:r>
      <w:bookmarkEnd w:id="75"/>
      <w:r w:rsidRPr="00A26A9B">
        <w:rPr>
          <w:rFonts w:ascii="Times New Roman" w:hAnsi="Times New Roman" w:cs="Times New Roman"/>
          <w:color w:val="000000" w:themeColor="text1"/>
        </w:rPr>
        <w:t>Journal of big data. 2019 Dec;6(1):1-48.</w:t>
      </w:r>
    </w:p>
    <w:p w14:paraId="1254AA50" w14:textId="77777777" w:rsidR="001B31D4" w:rsidRDefault="000F6634"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0F6634">
        <w:rPr>
          <w:rFonts w:ascii="Times New Roman" w:hAnsi="Times New Roman" w:cs="Times New Roman"/>
          <w:color w:val="000000" w:themeColor="text1"/>
        </w:rPr>
        <w:t>Pedregosa</w:t>
      </w:r>
      <w:proofErr w:type="spellEnd"/>
      <w:r w:rsidRPr="000F6634">
        <w:rPr>
          <w:rFonts w:ascii="Times New Roman" w:hAnsi="Times New Roman" w:cs="Times New Roman"/>
          <w:color w:val="000000" w:themeColor="text1"/>
        </w:rPr>
        <w:t xml:space="preserve"> F, </w:t>
      </w:r>
      <w:proofErr w:type="spellStart"/>
      <w:r w:rsidRPr="000F6634">
        <w:rPr>
          <w:rFonts w:ascii="Times New Roman" w:hAnsi="Times New Roman" w:cs="Times New Roman"/>
          <w:color w:val="000000" w:themeColor="text1"/>
        </w:rPr>
        <w:t>Varoquaux</w:t>
      </w:r>
      <w:proofErr w:type="spellEnd"/>
      <w:r w:rsidRPr="000F6634">
        <w:rPr>
          <w:rFonts w:ascii="Times New Roman" w:hAnsi="Times New Roman" w:cs="Times New Roman"/>
          <w:color w:val="000000" w:themeColor="text1"/>
        </w:rPr>
        <w:t xml:space="preserve"> G, </w:t>
      </w:r>
      <w:proofErr w:type="spellStart"/>
      <w:r w:rsidRPr="000F6634">
        <w:rPr>
          <w:rFonts w:ascii="Times New Roman" w:hAnsi="Times New Roman" w:cs="Times New Roman"/>
          <w:color w:val="000000" w:themeColor="text1"/>
        </w:rPr>
        <w:t>Gramfort</w:t>
      </w:r>
      <w:proofErr w:type="spellEnd"/>
      <w:r w:rsidRPr="000F6634">
        <w:rPr>
          <w:rFonts w:ascii="Times New Roman" w:hAnsi="Times New Roman" w:cs="Times New Roman"/>
          <w:color w:val="000000" w:themeColor="text1"/>
        </w:rPr>
        <w:t xml:space="preserve"> A, Michel V, </w:t>
      </w:r>
      <w:proofErr w:type="spellStart"/>
      <w:r w:rsidRPr="000F6634">
        <w:rPr>
          <w:rFonts w:ascii="Times New Roman" w:hAnsi="Times New Roman" w:cs="Times New Roman"/>
          <w:color w:val="000000" w:themeColor="text1"/>
        </w:rPr>
        <w:t>Thirion</w:t>
      </w:r>
      <w:proofErr w:type="spellEnd"/>
      <w:r w:rsidRPr="000F6634">
        <w:rPr>
          <w:rFonts w:ascii="Times New Roman" w:hAnsi="Times New Roman" w:cs="Times New Roman"/>
          <w:color w:val="000000" w:themeColor="text1"/>
        </w:rPr>
        <w:t xml:space="preserve"> B, Grisel O, Blondel M, </w:t>
      </w:r>
      <w:proofErr w:type="spellStart"/>
      <w:r w:rsidRPr="000F6634">
        <w:rPr>
          <w:rFonts w:ascii="Times New Roman" w:hAnsi="Times New Roman" w:cs="Times New Roman"/>
          <w:color w:val="000000" w:themeColor="text1"/>
        </w:rPr>
        <w:t>Prettenhofer</w:t>
      </w:r>
      <w:proofErr w:type="spellEnd"/>
      <w:r w:rsidRPr="000F6634">
        <w:rPr>
          <w:rFonts w:ascii="Times New Roman" w:hAnsi="Times New Roman" w:cs="Times New Roman"/>
          <w:color w:val="000000" w:themeColor="text1"/>
        </w:rPr>
        <w:t xml:space="preserve"> P, Weiss R, </w:t>
      </w:r>
      <w:proofErr w:type="spellStart"/>
      <w:r w:rsidRPr="000F6634">
        <w:rPr>
          <w:rFonts w:ascii="Times New Roman" w:hAnsi="Times New Roman" w:cs="Times New Roman"/>
          <w:color w:val="000000" w:themeColor="text1"/>
        </w:rPr>
        <w:t>Dubourg</w:t>
      </w:r>
      <w:proofErr w:type="spellEnd"/>
      <w:r w:rsidRPr="000F6634">
        <w:rPr>
          <w:rFonts w:ascii="Times New Roman" w:hAnsi="Times New Roman" w:cs="Times New Roman"/>
          <w:color w:val="000000" w:themeColor="text1"/>
        </w:rPr>
        <w:t xml:space="preserve"> V, </w:t>
      </w:r>
      <w:proofErr w:type="spellStart"/>
      <w:r w:rsidRPr="000F6634">
        <w:rPr>
          <w:rFonts w:ascii="Times New Roman" w:hAnsi="Times New Roman" w:cs="Times New Roman"/>
          <w:color w:val="000000" w:themeColor="text1"/>
        </w:rPr>
        <w:t>Vanderplas</w:t>
      </w:r>
      <w:proofErr w:type="spellEnd"/>
      <w:r w:rsidRPr="000F6634">
        <w:rPr>
          <w:rFonts w:ascii="Times New Roman" w:hAnsi="Times New Roman" w:cs="Times New Roman"/>
          <w:color w:val="000000" w:themeColor="text1"/>
        </w:rPr>
        <w:t xml:space="preserve"> J. Scikit-learn: Machine learning in Python. the Journal of machine Learning research. 2011 Nov </w:t>
      </w:r>
      <w:proofErr w:type="gramStart"/>
      <w:r w:rsidRPr="000F6634">
        <w:rPr>
          <w:rFonts w:ascii="Times New Roman" w:hAnsi="Times New Roman" w:cs="Times New Roman"/>
          <w:color w:val="000000" w:themeColor="text1"/>
        </w:rPr>
        <w:t>1;12:2825</w:t>
      </w:r>
      <w:proofErr w:type="gramEnd"/>
      <w:r w:rsidRPr="000F6634">
        <w:rPr>
          <w:rFonts w:ascii="Times New Roman" w:hAnsi="Times New Roman" w:cs="Times New Roman"/>
          <w:color w:val="000000" w:themeColor="text1"/>
        </w:rPr>
        <w:t>-30.</w:t>
      </w:r>
    </w:p>
    <w:p w14:paraId="4C64CDAB" w14:textId="65734616" w:rsidR="000F6634" w:rsidRDefault="000F6634"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1B31D4">
        <w:rPr>
          <w:rFonts w:ascii="Times New Roman" w:hAnsi="Times New Roman" w:cs="Times New Roman"/>
          <w:color w:val="000000" w:themeColor="text1"/>
        </w:rPr>
        <w:t>Oksuz</w:t>
      </w:r>
      <w:proofErr w:type="spellEnd"/>
      <w:r w:rsidRPr="001B31D4">
        <w:rPr>
          <w:rFonts w:ascii="Times New Roman" w:hAnsi="Times New Roman" w:cs="Times New Roman"/>
          <w:color w:val="000000" w:themeColor="text1"/>
        </w:rPr>
        <w:t xml:space="preserve"> K, Cam BC, </w:t>
      </w:r>
      <w:proofErr w:type="spellStart"/>
      <w:r w:rsidRPr="001B31D4">
        <w:rPr>
          <w:rFonts w:ascii="Times New Roman" w:hAnsi="Times New Roman" w:cs="Times New Roman"/>
          <w:color w:val="000000" w:themeColor="text1"/>
        </w:rPr>
        <w:t>Kalkan</w:t>
      </w:r>
      <w:proofErr w:type="spellEnd"/>
      <w:r w:rsidRPr="001B31D4">
        <w:rPr>
          <w:rFonts w:ascii="Times New Roman" w:hAnsi="Times New Roman" w:cs="Times New Roman"/>
          <w:color w:val="000000" w:themeColor="text1"/>
        </w:rPr>
        <w:t xml:space="preserve"> S, </w:t>
      </w:r>
      <w:proofErr w:type="spellStart"/>
      <w:r w:rsidRPr="001B31D4">
        <w:rPr>
          <w:rFonts w:ascii="Times New Roman" w:hAnsi="Times New Roman" w:cs="Times New Roman"/>
          <w:color w:val="000000" w:themeColor="text1"/>
        </w:rPr>
        <w:t>Akbas</w:t>
      </w:r>
      <w:proofErr w:type="spellEnd"/>
      <w:r w:rsidRPr="001B31D4">
        <w:rPr>
          <w:rFonts w:ascii="Times New Roman" w:hAnsi="Times New Roman" w:cs="Times New Roman"/>
          <w:color w:val="000000" w:themeColor="text1"/>
        </w:rPr>
        <w:t xml:space="preserve"> E. Imbalance problems in object detection: A review. IEEE transactions on pattern analysis and machine intelligence. 2020 Mar 19;43(10):3388-415.</w:t>
      </w:r>
    </w:p>
    <w:p w14:paraId="01010058" w14:textId="192C2CB6" w:rsidR="001C57FE" w:rsidRDefault="001C57FE" w:rsidP="00E73EEE">
      <w:pPr>
        <w:pStyle w:val="ListParagraph"/>
        <w:numPr>
          <w:ilvl w:val="0"/>
          <w:numId w:val="3"/>
        </w:numPr>
        <w:spacing w:after="160" w:line="276" w:lineRule="auto"/>
        <w:rPr>
          <w:rFonts w:ascii="Times New Roman" w:hAnsi="Times New Roman" w:cs="Times New Roman"/>
          <w:color w:val="000000" w:themeColor="text1"/>
        </w:rPr>
      </w:pPr>
      <w:r w:rsidRPr="001C57FE">
        <w:rPr>
          <w:rFonts w:ascii="Times New Roman" w:hAnsi="Times New Roman" w:cs="Times New Roman"/>
          <w:color w:val="000000" w:themeColor="text1"/>
        </w:rPr>
        <w:t>Müller AC, Guido S. Introduction to machine learning with Python: a guide for data scientists. " O'Reilly Media, Inc."; 2016 Sep 26.</w:t>
      </w:r>
    </w:p>
    <w:p w14:paraId="61817320" w14:textId="425A9EA8" w:rsidR="00852799" w:rsidRPr="005C2259" w:rsidRDefault="00852799" w:rsidP="00E73EEE">
      <w:pPr>
        <w:pStyle w:val="ListParagraph"/>
        <w:numPr>
          <w:ilvl w:val="0"/>
          <w:numId w:val="3"/>
        </w:numPr>
        <w:spacing w:after="160" w:line="276" w:lineRule="auto"/>
        <w:rPr>
          <w:rFonts w:ascii="Times New Roman" w:hAnsi="Times New Roman" w:cs="Times New Roman"/>
          <w:color w:val="000000" w:themeColor="text1"/>
        </w:rPr>
      </w:pPr>
      <w:proofErr w:type="spellStart"/>
      <w:r w:rsidRPr="00852799">
        <w:rPr>
          <w:rFonts w:ascii="Times New Roman" w:hAnsi="Times New Roman" w:cs="Times New Roman"/>
          <w:color w:val="000000" w:themeColor="text1"/>
        </w:rPr>
        <w:t>Prechelt</w:t>
      </w:r>
      <w:proofErr w:type="spellEnd"/>
      <w:r w:rsidRPr="00852799">
        <w:rPr>
          <w:rFonts w:ascii="Times New Roman" w:hAnsi="Times New Roman" w:cs="Times New Roman"/>
          <w:color w:val="000000" w:themeColor="text1"/>
        </w:rPr>
        <w:t xml:space="preserve"> L. Earl</w:t>
      </w:r>
      <w:r w:rsidRPr="005C2259">
        <w:rPr>
          <w:rFonts w:ascii="Times New Roman" w:hAnsi="Times New Roman" w:cs="Times New Roman"/>
          <w:color w:val="000000" w:themeColor="text1"/>
        </w:rPr>
        <w:t xml:space="preserve">y stopping-but when?. </w:t>
      </w:r>
      <w:proofErr w:type="spellStart"/>
      <w:r w:rsidRPr="005C2259">
        <w:rPr>
          <w:rFonts w:ascii="Times New Roman" w:hAnsi="Times New Roman" w:cs="Times New Roman"/>
          <w:color w:val="000000" w:themeColor="text1"/>
        </w:rPr>
        <w:t>InNeural</w:t>
      </w:r>
      <w:proofErr w:type="spellEnd"/>
      <w:r w:rsidRPr="005C2259">
        <w:rPr>
          <w:rFonts w:ascii="Times New Roman" w:hAnsi="Times New Roman" w:cs="Times New Roman"/>
          <w:color w:val="000000" w:themeColor="text1"/>
        </w:rPr>
        <w:t xml:space="preserve"> Networks: Tricks of the trade 2002 Mar 28 (pp. 55-69). Berlin, Heidelberg: Springer Berlin Heidelberg.</w:t>
      </w:r>
    </w:p>
    <w:p w14:paraId="1F393BF5" w14:textId="00657DF9" w:rsidR="005C2259" w:rsidRPr="005C2259" w:rsidRDefault="005C2259" w:rsidP="00E73EEE">
      <w:pPr>
        <w:pStyle w:val="ListParagraph"/>
        <w:numPr>
          <w:ilvl w:val="0"/>
          <w:numId w:val="3"/>
        </w:numPr>
        <w:spacing w:after="160" w:line="276" w:lineRule="auto"/>
        <w:rPr>
          <w:rFonts w:ascii="Times New Roman" w:hAnsi="Times New Roman" w:cs="Times New Roman"/>
          <w:color w:val="000000" w:themeColor="text1"/>
        </w:rPr>
      </w:pPr>
      <w:r w:rsidRPr="005C2259">
        <w:rPr>
          <w:rFonts w:ascii="Times New Roman" w:hAnsi="Times New Roman" w:cs="Times New Roman"/>
          <w:color w:val="000000" w:themeColor="text1"/>
        </w:rPr>
        <w:t xml:space="preserve">ARC Cluster Guide [Internet]. Calgary: University of Calgary; [cited 2024 Mar 16]. Available from: </w:t>
      </w:r>
      <w:hyperlink r:id="rId24" w:tgtFrame="_new" w:history="1">
        <w:r w:rsidRPr="005C2259">
          <w:rPr>
            <w:rStyle w:val="Hyperlink"/>
            <w:rFonts w:ascii="Times New Roman" w:hAnsi="Times New Roman" w:cs="Times New Roman"/>
            <w:color w:val="000000" w:themeColor="text1"/>
            <w:u w:val="none"/>
          </w:rPr>
          <w:t>https://rcs.ucalgary.ca/ARC_Cluster_Guide</w:t>
        </w:r>
      </w:hyperlink>
    </w:p>
    <w:p w14:paraId="042EE876" w14:textId="23AA722D" w:rsidR="003E0F91" w:rsidRPr="00663075" w:rsidRDefault="003E0F91" w:rsidP="00663075">
      <w:pPr>
        <w:pStyle w:val="ListParagraph"/>
        <w:numPr>
          <w:ilvl w:val="0"/>
          <w:numId w:val="3"/>
        </w:numPr>
        <w:spacing w:after="160" w:line="276" w:lineRule="auto"/>
        <w:rPr>
          <w:rFonts w:ascii="Times New Roman" w:hAnsi="Times New Roman" w:cs="Times New Roman"/>
          <w:color w:val="000000" w:themeColor="text1"/>
        </w:rPr>
      </w:pPr>
      <w:r w:rsidRPr="003E0F91">
        <w:rPr>
          <w:rFonts w:ascii="Times New Roman" w:hAnsi="Times New Roman" w:cs="Times New Roman"/>
          <w:color w:val="000000" w:themeColor="text1"/>
        </w:rPr>
        <w:t xml:space="preserve">Barrett P, Hunter J, Miller JT, Hsu JC, Greenfield P. matplotlib--A Portable Python Plotting Package. </w:t>
      </w:r>
      <w:proofErr w:type="spellStart"/>
      <w:r w:rsidRPr="003E0F91">
        <w:rPr>
          <w:rFonts w:ascii="Times New Roman" w:hAnsi="Times New Roman" w:cs="Times New Roman"/>
          <w:color w:val="000000" w:themeColor="text1"/>
        </w:rPr>
        <w:t>InAstronomical</w:t>
      </w:r>
      <w:proofErr w:type="spellEnd"/>
      <w:r w:rsidRPr="003E0F91">
        <w:rPr>
          <w:rFonts w:ascii="Times New Roman" w:hAnsi="Times New Roman" w:cs="Times New Roman"/>
          <w:color w:val="000000" w:themeColor="text1"/>
        </w:rPr>
        <w:t xml:space="preserve"> data analysis software and systems XIV 2005 Dec (Vol. 347, p. </w:t>
      </w:r>
      <w:r w:rsidRPr="00663075">
        <w:rPr>
          <w:rFonts w:ascii="Times New Roman" w:hAnsi="Times New Roman" w:cs="Times New Roman"/>
          <w:color w:val="000000" w:themeColor="text1"/>
        </w:rPr>
        <w:t>91).</w:t>
      </w:r>
    </w:p>
    <w:p w14:paraId="32DA653D" w14:textId="6DAB18FA" w:rsidR="00663075" w:rsidRPr="00663075" w:rsidRDefault="00663075" w:rsidP="00663075">
      <w:pPr>
        <w:pStyle w:val="ListParagraph"/>
        <w:numPr>
          <w:ilvl w:val="0"/>
          <w:numId w:val="3"/>
        </w:numPr>
        <w:spacing w:after="160" w:line="276" w:lineRule="auto"/>
        <w:rPr>
          <w:rFonts w:ascii="Times New Roman" w:hAnsi="Times New Roman" w:cs="Times New Roman"/>
          <w:color w:val="000000" w:themeColor="text1"/>
          <w:lang w:val="en-CA"/>
        </w:rPr>
      </w:pPr>
      <w:r w:rsidRPr="00663075">
        <w:rPr>
          <w:rFonts w:ascii="Times New Roman" w:hAnsi="Times New Roman" w:cs="Times New Roman"/>
          <w:color w:val="000000" w:themeColor="text1"/>
          <w:lang w:val="en-CA"/>
        </w:rPr>
        <w:t>Seaborn Development Team. 2021. Statistical Data Visualization. Seaborn. [online] Available at: </w:t>
      </w:r>
      <w:hyperlink r:id="rId25" w:tgtFrame="_blank" w:history="1">
        <w:r w:rsidRPr="00663075">
          <w:rPr>
            <w:rStyle w:val="Hyperlink"/>
            <w:rFonts w:ascii="Times New Roman" w:hAnsi="Times New Roman" w:cs="Times New Roman"/>
            <w:color w:val="000000" w:themeColor="text1"/>
            <w:u w:val="none"/>
            <w:lang w:val="en-CA"/>
          </w:rPr>
          <w:t>https://seaborn.pydata.org/</w:t>
        </w:r>
      </w:hyperlink>
      <w:r w:rsidRPr="00663075">
        <w:rPr>
          <w:rFonts w:ascii="Times New Roman" w:hAnsi="Times New Roman" w:cs="Times New Roman"/>
          <w:color w:val="000000" w:themeColor="text1"/>
          <w:lang w:val="en-CA"/>
        </w:rPr>
        <w:t xml:space="preserve"> [Accessed </w:t>
      </w:r>
      <w:r>
        <w:rPr>
          <w:rFonts w:ascii="Times New Roman" w:hAnsi="Times New Roman" w:cs="Times New Roman"/>
          <w:color w:val="000000" w:themeColor="text1"/>
          <w:lang w:val="en-CA"/>
        </w:rPr>
        <w:t>16</w:t>
      </w:r>
      <w:r w:rsidRPr="00663075">
        <w:rPr>
          <w:rFonts w:ascii="Times New Roman" w:hAnsi="Times New Roman" w:cs="Times New Roman"/>
          <w:color w:val="000000" w:themeColor="text1"/>
          <w:lang w:val="en-CA"/>
        </w:rPr>
        <w:t xml:space="preserve"> March 2024].</w:t>
      </w:r>
    </w:p>
    <w:p w14:paraId="2DA52B01" w14:textId="1FC3B8B1" w:rsidR="00663075" w:rsidRPr="00663075" w:rsidRDefault="00663075" w:rsidP="00663075">
      <w:pPr>
        <w:pStyle w:val="ListParagraph"/>
        <w:numPr>
          <w:ilvl w:val="0"/>
          <w:numId w:val="3"/>
        </w:numPr>
        <w:spacing w:after="160" w:line="276" w:lineRule="auto"/>
        <w:rPr>
          <w:rFonts w:ascii="Times New Roman" w:hAnsi="Times New Roman" w:cs="Times New Roman"/>
          <w:color w:val="000000" w:themeColor="text1"/>
          <w:lang w:val="en-CA"/>
        </w:rPr>
      </w:pPr>
      <w:proofErr w:type="spellStart"/>
      <w:r w:rsidRPr="00663075">
        <w:rPr>
          <w:rFonts w:ascii="Times New Roman" w:hAnsi="Times New Roman" w:cs="Times New Roman"/>
          <w:color w:val="000000" w:themeColor="text1"/>
          <w:lang w:val="en-CA"/>
        </w:rPr>
        <w:t>Selvaraju</w:t>
      </w:r>
      <w:proofErr w:type="spellEnd"/>
      <w:r w:rsidRPr="00663075">
        <w:rPr>
          <w:rFonts w:ascii="Times New Roman" w:hAnsi="Times New Roman" w:cs="Times New Roman"/>
          <w:color w:val="000000" w:themeColor="text1"/>
          <w:lang w:val="en-CA"/>
        </w:rPr>
        <w:t xml:space="preserve">, R.R., Cogswell, M., Das, A., </w:t>
      </w:r>
      <w:proofErr w:type="spellStart"/>
      <w:r w:rsidRPr="00663075">
        <w:rPr>
          <w:rFonts w:ascii="Times New Roman" w:hAnsi="Times New Roman" w:cs="Times New Roman"/>
          <w:color w:val="000000" w:themeColor="text1"/>
          <w:lang w:val="en-CA"/>
        </w:rPr>
        <w:t>Vedantam</w:t>
      </w:r>
      <w:proofErr w:type="spellEnd"/>
      <w:r w:rsidRPr="00663075">
        <w:rPr>
          <w:rFonts w:ascii="Times New Roman" w:hAnsi="Times New Roman" w:cs="Times New Roman"/>
          <w:color w:val="000000" w:themeColor="text1"/>
          <w:lang w:val="en-CA"/>
        </w:rPr>
        <w:t>, R., Parikh, D. and Batra, D., 2017. Grad-CAM: Visual Explanations from Deep Networks via Gradient-based Localization. In: Proceedings of the IEEE International Conference on Computer Vision. [online] Available at: </w:t>
      </w:r>
      <w:hyperlink r:id="rId26" w:tgtFrame="_blank" w:history="1">
        <w:r w:rsidRPr="00663075">
          <w:rPr>
            <w:rStyle w:val="Hyperlink"/>
            <w:rFonts w:ascii="Times New Roman" w:hAnsi="Times New Roman" w:cs="Times New Roman"/>
            <w:color w:val="000000" w:themeColor="text1"/>
            <w:u w:val="none"/>
            <w:lang w:val="en-CA"/>
          </w:rPr>
          <w:t>https://openaccess.thecvf.com/content_iccv_2017/html/Selvaraju_Grad-CAM_Visual_Explanations_ICCV_2017_paper.html</w:t>
        </w:r>
      </w:hyperlink>
      <w:r w:rsidRPr="00663075">
        <w:rPr>
          <w:rFonts w:ascii="Times New Roman" w:hAnsi="Times New Roman" w:cs="Times New Roman"/>
          <w:color w:val="000000" w:themeColor="text1"/>
          <w:lang w:val="en-CA"/>
        </w:rPr>
        <w:t xml:space="preserve"> [Accessed </w:t>
      </w:r>
      <w:r>
        <w:rPr>
          <w:rFonts w:ascii="Times New Roman" w:hAnsi="Times New Roman" w:cs="Times New Roman"/>
          <w:color w:val="000000" w:themeColor="text1"/>
          <w:lang w:val="en-CA"/>
        </w:rPr>
        <w:t>16</w:t>
      </w:r>
      <w:r w:rsidRPr="00663075">
        <w:rPr>
          <w:rFonts w:ascii="Times New Roman" w:hAnsi="Times New Roman" w:cs="Times New Roman"/>
          <w:color w:val="000000" w:themeColor="text1"/>
          <w:lang w:val="en-CA"/>
        </w:rPr>
        <w:t xml:space="preserve"> March 2024].</w:t>
      </w:r>
    </w:p>
    <w:p w14:paraId="044589C4" w14:textId="0EF474CF" w:rsidR="00663075" w:rsidRPr="00663075" w:rsidRDefault="00B36D12" w:rsidP="00663075">
      <w:pPr>
        <w:pStyle w:val="ListParagraph"/>
        <w:numPr>
          <w:ilvl w:val="0"/>
          <w:numId w:val="3"/>
        </w:numPr>
        <w:spacing w:after="160" w:line="276" w:lineRule="auto"/>
        <w:rPr>
          <w:rFonts w:ascii="Times New Roman" w:hAnsi="Times New Roman" w:cs="Times New Roman"/>
          <w:color w:val="000000" w:themeColor="text1"/>
        </w:rPr>
      </w:pPr>
      <w:r w:rsidRPr="00663075">
        <w:rPr>
          <w:rFonts w:ascii="Times New Roman" w:hAnsi="Times New Roman" w:cs="Times New Roman"/>
          <w:color w:val="000000" w:themeColor="text1"/>
        </w:rPr>
        <w:t>Grinberg M. Flask web development. " O'Reilly Media, Inc."; 2018 Mar 5.</w:t>
      </w:r>
    </w:p>
    <w:p w14:paraId="79573594" w14:textId="4C8E10D2" w:rsidR="00872874" w:rsidRPr="00663075" w:rsidRDefault="00872874" w:rsidP="00663075">
      <w:pPr>
        <w:pStyle w:val="ListParagraph"/>
        <w:numPr>
          <w:ilvl w:val="0"/>
          <w:numId w:val="3"/>
        </w:numPr>
        <w:spacing w:after="160" w:line="276" w:lineRule="auto"/>
        <w:rPr>
          <w:rFonts w:ascii="Times New Roman" w:hAnsi="Times New Roman" w:cs="Times New Roman"/>
          <w:color w:val="000000" w:themeColor="text1"/>
        </w:rPr>
      </w:pPr>
      <w:proofErr w:type="spellStart"/>
      <w:r w:rsidRPr="00663075">
        <w:rPr>
          <w:rFonts w:ascii="Times New Roman" w:hAnsi="Times New Roman" w:cs="Times New Roman"/>
          <w:color w:val="000000" w:themeColor="text1"/>
        </w:rPr>
        <w:t>Xie</w:t>
      </w:r>
      <w:proofErr w:type="spellEnd"/>
      <w:r w:rsidRPr="00663075">
        <w:rPr>
          <w:rFonts w:ascii="Times New Roman" w:hAnsi="Times New Roman" w:cs="Times New Roman"/>
          <w:color w:val="000000" w:themeColor="text1"/>
        </w:rPr>
        <w:t xml:space="preserve"> S, </w:t>
      </w:r>
      <w:proofErr w:type="spellStart"/>
      <w:r w:rsidRPr="00663075">
        <w:rPr>
          <w:rFonts w:ascii="Times New Roman" w:hAnsi="Times New Roman" w:cs="Times New Roman"/>
          <w:color w:val="000000" w:themeColor="text1"/>
        </w:rPr>
        <w:t>Girshick</w:t>
      </w:r>
      <w:proofErr w:type="spellEnd"/>
      <w:r w:rsidRPr="00663075">
        <w:rPr>
          <w:rFonts w:ascii="Times New Roman" w:hAnsi="Times New Roman" w:cs="Times New Roman"/>
          <w:color w:val="000000" w:themeColor="text1"/>
        </w:rPr>
        <w:t xml:space="preserve"> R, </w:t>
      </w:r>
      <w:proofErr w:type="spellStart"/>
      <w:r w:rsidRPr="00663075">
        <w:rPr>
          <w:rFonts w:ascii="Times New Roman" w:hAnsi="Times New Roman" w:cs="Times New Roman"/>
          <w:color w:val="000000" w:themeColor="text1"/>
        </w:rPr>
        <w:t>Dollár</w:t>
      </w:r>
      <w:proofErr w:type="spellEnd"/>
      <w:r w:rsidRPr="00663075">
        <w:rPr>
          <w:rFonts w:ascii="Times New Roman" w:hAnsi="Times New Roman" w:cs="Times New Roman"/>
          <w:color w:val="000000" w:themeColor="text1"/>
        </w:rPr>
        <w:t xml:space="preserve"> P, Tu Z, He K. Aggregated residual transformations for deep neural networks. </w:t>
      </w:r>
      <w:proofErr w:type="spellStart"/>
      <w:r w:rsidRPr="00663075">
        <w:rPr>
          <w:rFonts w:ascii="Times New Roman" w:hAnsi="Times New Roman" w:cs="Times New Roman"/>
          <w:color w:val="000000" w:themeColor="text1"/>
        </w:rPr>
        <w:t>InProceedings</w:t>
      </w:r>
      <w:proofErr w:type="spellEnd"/>
      <w:r w:rsidRPr="00663075">
        <w:rPr>
          <w:rFonts w:ascii="Times New Roman" w:hAnsi="Times New Roman" w:cs="Times New Roman"/>
          <w:color w:val="000000" w:themeColor="text1"/>
        </w:rPr>
        <w:t xml:space="preserve"> of the IEEE conference on computer vision and pattern recognition 2017 (pp. 1492-1500).</w:t>
      </w:r>
    </w:p>
    <w:p w14:paraId="43F2B052" w14:textId="77777777" w:rsidR="00E6487B" w:rsidRPr="00A8240F" w:rsidRDefault="00E6487B" w:rsidP="00663075">
      <w:pPr>
        <w:numPr>
          <w:ilvl w:val="0"/>
          <w:numId w:val="3"/>
        </w:numPr>
        <w:spacing w:after="160" w:line="276" w:lineRule="auto"/>
        <w:rPr>
          <w:rFonts w:ascii="Times New Roman" w:hAnsi="Times New Roman" w:cs="Times New Roman"/>
        </w:rPr>
      </w:pPr>
      <w:r w:rsidRPr="00A8240F">
        <w:rPr>
          <w:rFonts w:ascii="Times New Roman" w:hAnsi="Times New Roman" w:cs="Times New Roman"/>
        </w:rPr>
        <w:t xml:space="preserve">Snoek J, Larochelle H, Adams RP. Practical </w:t>
      </w:r>
      <w:proofErr w:type="spellStart"/>
      <w:r w:rsidRPr="00A8240F">
        <w:rPr>
          <w:rFonts w:ascii="Times New Roman" w:hAnsi="Times New Roman" w:cs="Times New Roman"/>
        </w:rPr>
        <w:t>bayesian</w:t>
      </w:r>
      <w:proofErr w:type="spellEnd"/>
      <w:r w:rsidRPr="00A8240F">
        <w:rPr>
          <w:rFonts w:ascii="Times New Roman" w:hAnsi="Times New Roman" w:cs="Times New Roman"/>
        </w:rPr>
        <w:t xml:space="preserve"> optimization of machine learning algorithms. Advances in neural information processing systems. 2012;25.</w:t>
      </w:r>
    </w:p>
    <w:p w14:paraId="50DCA753" w14:textId="77777777" w:rsidR="00BB2067" w:rsidRDefault="00BB2067" w:rsidP="00663075">
      <w:pPr>
        <w:numPr>
          <w:ilvl w:val="0"/>
          <w:numId w:val="3"/>
        </w:numPr>
        <w:spacing w:after="160" w:line="276" w:lineRule="auto"/>
        <w:rPr>
          <w:rFonts w:ascii="Times New Roman" w:hAnsi="Times New Roman" w:cs="Times New Roman"/>
        </w:rPr>
      </w:pPr>
      <w:proofErr w:type="spellStart"/>
      <w:r w:rsidRPr="00A8240F">
        <w:rPr>
          <w:rFonts w:ascii="Times New Roman" w:hAnsi="Times New Roman" w:cs="Times New Roman"/>
        </w:rPr>
        <w:lastRenderedPageBreak/>
        <w:t>Bergstra</w:t>
      </w:r>
      <w:proofErr w:type="spellEnd"/>
      <w:r w:rsidRPr="00A8240F">
        <w:rPr>
          <w:rFonts w:ascii="Times New Roman" w:hAnsi="Times New Roman" w:cs="Times New Roman"/>
        </w:rPr>
        <w:t xml:space="preserve"> J, </w:t>
      </w:r>
      <w:proofErr w:type="spellStart"/>
      <w:r w:rsidRPr="00A8240F">
        <w:rPr>
          <w:rFonts w:ascii="Times New Roman" w:hAnsi="Times New Roman" w:cs="Times New Roman"/>
        </w:rPr>
        <w:t>Bengio</w:t>
      </w:r>
      <w:proofErr w:type="spellEnd"/>
      <w:r w:rsidRPr="00A8240F">
        <w:rPr>
          <w:rFonts w:ascii="Times New Roman" w:hAnsi="Times New Roman" w:cs="Times New Roman"/>
        </w:rPr>
        <w:t xml:space="preserve"> Y. Random search for hyper-parameter optimization. Journal of machine learning research. 2012;13(2).</w:t>
      </w:r>
    </w:p>
    <w:p w14:paraId="4D440CB8" w14:textId="770C390E" w:rsidR="00552287" w:rsidRPr="00A8240F" w:rsidRDefault="00552287" w:rsidP="00663075">
      <w:pPr>
        <w:numPr>
          <w:ilvl w:val="0"/>
          <w:numId w:val="3"/>
        </w:numPr>
        <w:spacing w:after="160" w:line="276" w:lineRule="auto"/>
        <w:rPr>
          <w:rFonts w:ascii="Times New Roman" w:hAnsi="Times New Roman" w:cs="Times New Roman"/>
          <w:lang w:val="en-CA"/>
        </w:rPr>
      </w:pPr>
      <w:r w:rsidRPr="00552287">
        <w:rPr>
          <w:rFonts w:ascii="Times New Roman" w:hAnsi="Times New Roman" w:cs="Times New Roman"/>
          <w:lang w:val="en-CA"/>
        </w:rPr>
        <w:t xml:space="preserve">Lin TY, Goyal P, </w:t>
      </w:r>
      <w:proofErr w:type="spellStart"/>
      <w:r w:rsidRPr="00552287">
        <w:rPr>
          <w:rFonts w:ascii="Times New Roman" w:hAnsi="Times New Roman" w:cs="Times New Roman"/>
          <w:lang w:val="en-CA"/>
        </w:rPr>
        <w:t>Girshick</w:t>
      </w:r>
      <w:proofErr w:type="spellEnd"/>
      <w:r w:rsidRPr="00552287">
        <w:rPr>
          <w:rFonts w:ascii="Times New Roman" w:hAnsi="Times New Roman" w:cs="Times New Roman"/>
          <w:lang w:val="en-CA"/>
        </w:rPr>
        <w:t xml:space="preserve"> R, He K, </w:t>
      </w:r>
      <w:proofErr w:type="spellStart"/>
      <w:r w:rsidRPr="00552287">
        <w:rPr>
          <w:rFonts w:ascii="Times New Roman" w:hAnsi="Times New Roman" w:cs="Times New Roman"/>
          <w:lang w:val="en-CA"/>
        </w:rPr>
        <w:t>Dollár</w:t>
      </w:r>
      <w:proofErr w:type="spellEnd"/>
      <w:r w:rsidRPr="00552287">
        <w:rPr>
          <w:rFonts w:ascii="Times New Roman" w:hAnsi="Times New Roman" w:cs="Times New Roman"/>
          <w:lang w:val="en-CA"/>
        </w:rPr>
        <w:t xml:space="preserve"> P. Focal loss for dense object detection. In: Proceedings of the IEEE international conference on computer vision. 2017. p. 2980–8.</w:t>
      </w:r>
    </w:p>
    <w:p w14:paraId="2D5E90C1" w14:textId="77777777" w:rsidR="002060E7" w:rsidRPr="00197159" w:rsidRDefault="002060E7" w:rsidP="00BB2067">
      <w:pPr>
        <w:pStyle w:val="ListParagraph"/>
        <w:spacing w:after="160" w:line="480" w:lineRule="auto"/>
        <w:ind w:left="360"/>
        <w:rPr>
          <w:rFonts w:ascii="Times New Roman" w:hAnsi="Times New Roman" w:cs="Times New Roman"/>
          <w:color w:val="000000" w:themeColor="text1"/>
        </w:rPr>
      </w:pPr>
    </w:p>
    <w:p w14:paraId="0D4C1785" w14:textId="4E11FFB3" w:rsidR="00776931" w:rsidRDefault="00AD3DAD" w:rsidP="00AD3DAD">
      <w:pPr>
        <w:pStyle w:val="Heading1"/>
      </w:pPr>
      <w:bookmarkStart w:id="76" w:name="_Toc161977246"/>
      <w:r>
        <w:t>10</w:t>
      </w:r>
      <w:r w:rsidR="004B2138">
        <w:t xml:space="preserve">) </w:t>
      </w:r>
      <w:r w:rsidR="00F4498F" w:rsidRPr="00F4498F">
        <w:t>Appendices</w:t>
      </w:r>
      <w:bookmarkEnd w:id="76"/>
      <w:r w:rsidR="00F4498F" w:rsidRPr="00F4498F">
        <w:t xml:space="preserve"> </w:t>
      </w:r>
    </w:p>
    <w:p w14:paraId="33BD8DDF" w14:textId="12004786" w:rsidR="00F4498F" w:rsidRDefault="00AD3DAD" w:rsidP="00242D8C">
      <w:pPr>
        <w:pStyle w:val="Heading2"/>
        <w:spacing w:line="480" w:lineRule="auto"/>
      </w:pPr>
      <w:bookmarkStart w:id="77" w:name="_Toc161977247"/>
      <w:r>
        <w:t>10</w:t>
      </w:r>
      <w:r w:rsidR="004B2138">
        <w:t xml:space="preserve">.1) </w:t>
      </w:r>
      <w:r w:rsidR="00F4498F" w:rsidRPr="00F4498F">
        <w:t>Figures</w:t>
      </w:r>
      <w:bookmarkEnd w:id="77"/>
    </w:p>
    <w:p w14:paraId="06466F9F" w14:textId="22968362" w:rsidR="006E47DF" w:rsidRDefault="006E47DF" w:rsidP="00F4498F">
      <w:pPr>
        <w:rPr>
          <w:rFonts w:ascii="Times New Roman" w:hAnsi="Times New Roman" w:cs="Times New Roman"/>
        </w:rPr>
      </w:pPr>
      <w:r>
        <w:rPr>
          <w:rFonts w:ascii="Times New Roman" w:hAnsi="Times New Roman" w:cs="Times New Roman"/>
          <w:noProof/>
        </w:rPr>
        <w:drawing>
          <wp:inline distT="0" distB="0" distL="0" distR="0" wp14:anchorId="033B0B8A" wp14:editId="5A0D946D">
            <wp:extent cx="5936687" cy="4749350"/>
            <wp:effectExtent l="12700" t="12700" r="6985" b="13335"/>
            <wp:docPr id="59828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4603" name="Picture 1" descr="A screenshot of a computer&#10;&#10;Description automatically generated"/>
                    <pic:cNvPicPr/>
                  </pic:nvPicPr>
                  <pic:blipFill>
                    <a:blip r:embed="rId27"/>
                    <a:stretch>
                      <a:fillRect/>
                    </a:stretch>
                  </pic:blipFill>
                  <pic:spPr>
                    <a:xfrm>
                      <a:off x="0" y="0"/>
                      <a:ext cx="5948516" cy="4758813"/>
                    </a:xfrm>
                    <a:prstGeom prst="rect">
                      <a:avLst/>
                    </a:prstGeom>
                    <a:ln>
                      <a:solidFill>
                        <a:schemeClr val="tx1"/>
                      </a:solidFill>
                    </a:ln>
                  </pic:spPr>
                </pic:pic>
              </a:graphicData>
            </a:graphic>
          </wp:inline>
        </w:drawing>
      </w:r>
    </w:p>
    <w:p w14:paraId="58E022E5" w14:textId="77777777" w:rsidR="00CD31FA" w:rsidRDefault="004B299F" w:rsidP="00F4498F">
      <w:pPr>
        <w:rPr>
          <w:rFonts w:ascii="Times New Roman" w:hAnsi="Times New Roman" w:cs="Times New Roman"/>
          <w:bCs/>
          <w:color w:val="000000" w:themeColor="text1"/>
          <w:szCs w:val="36"/>
        </w:rPr>
      </w:pPr>
      <w:bookmarkStart w:id="78" w:name="_Hlk161527687"/>
      <w:r w:rsidRPr="004B299F">
        <w:rPr>
          <w:rFonts w:ascii="Times New Roman" w:hAnsi="Times New Roman" w:cs="Times New Roman"/>
        </w:rPr>
        <w:t xml:space="preserve">Figure </w:t>
      </w:r>
      <w:r>
        <w:rPr>
          <w:rFonts w:ascii="Times New Roman" w:hAnsi="Times New Roman" w:cs="Times New Roman"/>
        </w:rPr>
        <w:t>1</w:t>
      </w:r>
      <w:r w:rsidR="00CD31FA">
        <w:rPr>
          <w:rFonts w:ascii="Times New Roman" w:hAnsi="Times New Roman" w:cs="Times New Roman"/>
          <w:bCs/>
          <w:color w:val="000000" w:themeColor="text1"/>
          <w:szCs w:val="36"/>
        </w:rPr>
        <w:t xml:space="preserve">. </w:t>
      </w:r>
      <w:r w:rsidR="00CD31FA" w:rsidRPr="00A839BE">
        <w:rPr>
          <w:rFonts w:ascii="Times New Roman" w:hAnsi="Times New Roman" w:cs="Times New Roman"/>
          <w:bCs/>
          <w:color w:val="000000" w:themeColor="text1"/>
          <w:szCs w:val="36"/>
        </w:rPr>
        <w:t xml:space="preserve">Illustration of </w:t>
      </w:r>
      <w:r w:rsidR="00CD31FA">
        <w:rPr>
          <w:rFonts w:ascii="Times New Roman" w:hAnsi="Times New Roman" w:cs="Times New Roman"/>
          <w:bCs/>
          <w:color w:val="000000" w:themeColor="text1"/>
          <w:szCs w:val="36"/>
        </w:rPr>
        <w:t>S</w:t>
      </w:r>
      <w:r w:rsidR="00CD31FA" w:rsidRPr="00A839BE">
        <w:rPr>
          <w:rFonts w:ascii="Times New Roman" w:hAnsi="Times New Roman" w:cs="Times New Roman"/>
          <w:bCs/>
          <w:color w:val="000000" w:themeColor="text1"/>
          <w:szCs w:val="36"/>
        </w:rPr>
        <w:t xml:space="preserve">tratified </w:t>
      </w:r>
      <w:r w:rsidR="00CD31FA">
        <w:rPr>
          <w:rFonts w:ascii="Times New Roman" w:hAnsi="Times New Roman" w:cs="Times New Roman"/>
          <w:bCs/>
          <w:color w:val="000000" w:themeColor="text1"/>
          <w:szCs w:val="36"/>
        </w:rPr>
        <w:t>S</w:t>
      </w:r>
      <w:r w:rsidR="00CD31FA" w:rsidRPr="00A839BE">
        <w:rPr>
          <w:rFonts w:ascii="Times New Roman" w:hAnsi="Times New Roman" w:cs="Times New Roman"/>
          <w:bCs/>
          <w:color w:val="000000" w:themeColor="text1"/>
          <w:szCs w:val="36"/>
        </w:rPr>
        <w:t xml:space="preserve">ampling for </w:t>
      </w:r>
      <w:r w:rsidR="00CD31FA">
        <w:rPr>
          <w:rFonts w:ascii="Times New Roman" w:hAnsi="Times New Roman" w:cs="Times New Roman"/>
          <w:bCs/>
          <w:color w:val="000000" w:themeColor="text1"/>
          <w:szCs w:val="36"/>
        </w:rPr>
        <w:t>M</w:t>
      </w:r>
      <w:r w:rsidR="00CD31FA" w:rsidRPr="00A839BE">
        <w:rPr>
          <w:rFonts w:ascii="Times New Roman" w:hAnsi="Times New Roman" w:cs="Times New Roman"/>
          <w:bCs/>
          <w:color w:val="000000" w:themeColor="text1"/>
          <w:szCs w:val="36"/>
        </w:rPr>
        <w:t xml:space="preserve">aintaining </w:t>
      </w:r>
      <w:r w:rsidR="00CD31FA">
        <w:rPr>
          <w:rFonts w:ascii="Times New Roman" w:hAnsi="Times New Roman" w:cs="Times New Roman"/>
          <w:bCs/>
          <w:color w:val="000000" w:themeColor="text1"/>
          <w:szCs w:val="36"/>
        </w:rPr>
        <w:t>C</w:t>
      </w:r>
      <w:r w:rsidR="00CD31FA" w:rsidRPr="00A839BE">
        <w:rPr>
          <w:rFonts w:ascii="Times New Roman" w:hAnsi="Times New Roman" w:cs="Times New Roman"/>
          <w:bCs/>
          <w:color w:val="000000" w:themeColor="text1"/>
          <w:szCs w:val="36"/>
        </w:rPr>
        <w:t xml:space="preserve">lass </w:t>
      </w:r>
      <w:r w:rsidR="00CD31FA">
        <w:rPr>
          <w:rFonts w:ascii="Times New Roman" w:hAnsi="Times New Roman" w:cs="Times New Roman"/>
          <w:bCs/>
          <w:color w:val="000000" w:themeColor="text1"/>
          <w:szCs w:val="36"/>
        </w:rPr>
        <w:t>D</w:t>
      </w:r>
      <w:r w:rsidR="00CD31FA" w:rsidRPr="00A839BE">
        <w:rPr>
          <w:rFonts w:ascii="Times New Roman" w:hAnsi="Times New Roman" w:cs="Times New Roman"/>
          <w:bCs/>
          <w:color w:val="000000" w:themeColor="text1"/>
          <w:szCs w:val="36"/>
        </w:rPr>
        <w:t xml:space="preserve">istribution </w:t>
      </w:r>
      <w:r w:rsidR="00CD31FA">
        <w:rPr>
          <w:rFonts w:ascii="Times New Roman" w:hAnsi="Times New Roman" w:cs="Times New Roman"/>
          <w:bCs/>
          <w:color w:val="000000" w:themeColor="text1"/>
          <w:szCs w:val="36"/>
        </w:rPr>
        <w:t>B</w:t>
      </w:r>
      <w:r w:rsidR="00CD31FA" w:rsidRPr="00A839BE">
        <w:rPr>
          <w:rFonts w:ascii="Times New Roman" w:hAnsi="Times New Roman" w:cs="Times New Roman"/>
          <w:bCs/>
          <w:color w:val="000000" w:themeColor="text1"/>
          <w:szCs w:val="36"/>
        </w:rPr>
        <w:t xml:space="preserve">alance in the </w:t>
      </w:r>
      <w:r w:rsidR="00CD31FA">
        <w:rPr>
          <w:rFonts w:ascii="Times New Roman" w:hAnsi="Times New Roman" w:cs="Times New Roman"/>
          <w:bCs/>
          <w:color w:val="000000" w:themeColor="text1"/>
          <w:szCs w:val="36"/>
        </w:rPr>
        <w:t>O</w:t>
      </w:r>
      <w:r w:rsidR="00CD31FA" w:rsidRPr="00A839BE">
        <w:rPr>
          <w:rFonts w:ascii="Times New Roman" w:hAnsi="Times New Roman" w:cs="Times New Roman"/>
          <w:bCs/>
          <w:color w:val="000000" w:themeColor="text1"/>
          <w:szCs w:val="36"/>
        </w:rPr>
        <w:t xml:space="preserve">riginal </w:t>
      </w:r>
      <w:r w:rsidR="00CD31FA">
        <w:rPr>
          <w:rFonts w:ascii="Times New Roman" w:hAnsi="Times New Roman" w:cs="Times New Roman"/>
          <w:bCs/>
          <w:color w:val="000000" w:themeColor="text1"/>
          <w:szCs w:val="36"/>
        </w:rPr>
        <w:t>D</w:t>
      </w:r>
      <w:r w:rsidR="00CD31FA" w:rsidRPr="00A839BE">
        <w:rPr>
          <w:rFonts w:ascii="Times New Roman" w:hAnsi="Times New Roman" w:cs="Times New Roman"/>
          <w:bCs/>
          <w:color w:val="000000" w:themeColor="text1"/>
          <w:szCs w:val="36"/>
        </w:rPr>
        <w:t xml:space="preserve">ataset and the </w:t>
      </w:r>
      <w:r w:rsidR="00CD31FA">
        <w:rPr>
          <w:rFonts w:ascii="Times New Roman" w:hAnsi="Times New Roman" w:cs="Times New Roman"/>
          <w:bCs/>
          <w:color w:val="000000" w:themeColor="text1"/>
          <w:szCs w:val="36"/>
        </w:rPr>
        <w:t>Sa</w:t>
      </w:r>
      <w:r w:rsidR="00CD31FA" w:rsidRPr="00A839BE">
        <w:rPr>
          <w:rFonts w:ascii="Times New Roman" w:hAnsi="Times New Roman" w:cs="Times New Roman"/>
          <w:bCs/>
          <w:color w:val="000000" w:themeColor="text1"/>
          <w:szCs w:val="36"/>
        </w:rPr>
        <w:t xml:space="preserve">mpled </w:t>
      </w:r>
      <w:r w:rsidR="00CD31FA">
        <w:rPr>
          <w:rFonts w:ascii="Times New Roman" w:hAnsi="Times New Roman" w:cs="Times New Roman"/>
          <w:bCs/>
          <w:color w:val="000000" w:themeColor="text1"/>
          <w:szCs w:val="36"/>
        </w:rPr>
        <w:t>S</w:t>
      </w:r>
      <w:r w:rsidR="00CD31FA" w:rsidRPr="00A839BE">
        <w:rPr>
          <w:rFonts w:ascii="Times New Roman" w:hAnsi="Times New Roman" w:cs="Times New Roman"/>
          <w:bCs/>
          <w:color w:val="000000" w:themeColor="text1"/>
          <w:szCs w:val="36"/>
        </w:rPr>
        <w:t>ubset.</w:t>
      </w:r>
      <w:r w:rsidR="00CD31FA">
        <w:rPr>
          <w:rFonts w:ascii="Times New Roman" w:hAnsi="Times New Roman" w:cs="Times New Roman"/>
          <w:bCs/>
          <w:color w:val="000000" w:themeColor="text1"/>
          <w:szCs w:val="36"/>
        </w:rPr>
        <w:t xml:space="preserve"> </w:t>
      </w:r>
    </w:p>
    <w:p w14:paraId="7475F521" w14:textId="4DFF5EAE" w:rsidR="006E47DF" w:rsidRDefault="004B299F" w:rsidP="00F4498F">
      <w:pPr>
        <w:rPr>
          <w:rFonts w:ascii="Times New Roman" w:hAnsi="Times New Roman" w:cs="Times New Roman"/>
        </w:rPr>
      </w:pPr>
      <w:r w:rsidRPr="004B299F">
        <w:rPr>
          <w:rFonts w:ascii="Times New Roman" w:hAnsi="Times New Roman" w:cs="Times New Roman"/>
        </w:rPr>
        <w:t xml:space="preserve">The original dataset consists of three mosquito species: </w:t>
      </w:r>
      <w:r w:rsidRPr="004B299F">
        <w:rPr>
          <w:rFonts w:ascii="Times New Roman" w:hAnsi="Times New Roman" w:cs="Times New Roman"/>
          <w:i/>
          <w:iCs/>
        </w:rPr>
        <w:t xml:space="preserve">Culex </w:t>
      </w:r>
      <w:proofErr w:type="spellStart"/>
      <w:r w:rsidRPr="004B299F">
        <w:rPr>
          <w:rFonts w:ascii="Times New Roman" w:hAnsi="Times New Roman" w:cs="Times New Roman"/>
          <w:i/>
          <w:iCs/>
        </w:rPr>
        <w:t>pipiens</w:t>
      </w:r>
      <w:proofErr w:type="spellEnd"/>
      <w:r w:rsidRPr="004B299F">
        <w:rPr>
          <w:rFonts w:ascii="Times New Roman" w:hAnsi="Times New Roman" w:cs="Times New Roman"/>
        </w:rPr>
        <w:t xml:space="preserve">, </w:t>
      </w:r>
      <w:r w:rsidRPr="004B299F">
        <w:rPr>
          <w:rFonts w:ascii="Times New Roman" w:hAnsi="Times New Roman" w:cs="Times New Roman"/>
          <w:i/>
          <w:iCs/>
        </w:rPr>
        <w:t xml:space="preserve">Culex </w:t>
      </w:r>
      <w:proofErr w:type="spellStart"/>
      <w:r w:rsidRPr="004B299F">
        <w:rPr>
          <w:rFonts w:ascii="Times New Roman" w:hAnsi="Times New Roman" w:cs="Times New Roman"/>
          <w:i/>
          <w:iCs/>
        </w:rPr>
        <w:t>tarsalis</w:t>
      </w:r>
      <w:proofErr w:type="spellEnd"/>
      <w:r w:rsidRPr="004B299F">
        <w:rPr>
          <w:rFonts w:ascii="Times New Roman" w:hAnsi="Times New Roman" w:cs="Times New Roman"/>
        </w:rPr>
        <w:t xml:space="preserve">, and </w:t>
      </w:r>
      <w:r w:rsidRPr="004B299F">
        <w:rPr>
          <w:rFonts w:ascii="Times New Roman" w:hAnsi="Times New Roman" w:cs="Times New Roman"/>
          <w:i/>
          <w:iCs/>
        </w:rPr>
        <w:t xml:space="preserve">Aedes </w:t>
      </w:r>
      <w:proofErr w:type="spellStart"/>
      <w:r w:rsidRPr="004B299F">
        <w:rPr>
          <w:rFonts w:ascii="Times New Roman" w:hAnsi="Times New Roman" w:cs="Times New Roman"/>
          <w:i/>
          <w:iCs/>
        </w:rPr>
        <w:t>melanimon</w:t>
      </w:r>
      <w:proofErr w:type="spellEnd"/>
      <w:r w:rsidRPr="004B299F">
        <w:rPr>
          <w:rFonts w:ascii="Times New Roman" w:hAnsi="Times New Roman" w:cs="Times New Roman"/>
        </w:rPr>
        <w:t>. Stratified sampling ensures that the proportion of each species is preserved in the resulting sample, as evident from the selected images for each class.</w:t>
      </w:r>
    </w:p>
    <w:bookmarkEnd w:id="78"/>
    <w:p w14:paraId="419243A0" w14:textId="441074FA" w:rsidR="00BB5ACF" w:rsidRDefault="008731AC" w:rsidP="00F4498F">
      <w:pPr>
        <w:rPr>
          <w:rFonts w:ascii="Times New Roman" w:hAnsi="Times New Roman" w:cs="Times New Roman"/>
        </w:rPr>
      </w:pPr>
      <w:r>
        <w:rPr>
          <w:rFonts w:ascii="Times New Roman" w:hAnsi="Times New Roman" w:cs="Times New Roman"/>
          <w:noProof/>
        </w:rPr>
        <w:lastRenderedPageBreak/>
        <w:drawing>
          <wp:inline distT="0" distB="0" distL="0" distR="0" wp14:anchorId="46647D33" wp14:editId="17134900">
            <wp:extent cx="5872294" cy="3359630"/>
            <wp:effectExtent l="12700" t="12700" r="8255" b="19050"/>
            <wp:docPr id="862300590" name="Picture 3"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00590" name="Picture 3" descr="A close up of a bug&#10;&#10;Description automatically generated"/>
                    <pic:cNvPicPr/>
                  </pic:nvPicPr>
                  <pic:blipFill>
                    <a:blip r:embed="rId28"/>
                    <a:stretch>
                      <a:fillRect/>
                    </a:stretch>
                  </pic:blipFill>
                  <pic:spPr>
                    <a:xfrm>
                      <a:off x="0" y="0"/>
                      <a:ext cx="5893791" cy="3371929"/>
                    </a:xfrm>
                    <a:prstGeom prst="rect">
                      <a:avLst/>
                    </a:prstGeom>
                    <a:ln>
                      <a:solidFill>
                        <a:schemeClr val="tx1"/>
                      </a:solidFill>
                    </a:ln>
                  </pic:spPr>
                </pic:pic>
              </a:graphicData>
            </a:graphic>
          </wp:inline>
        </w:drawing>
      </w:r>
    </w:p>
    <w:p w14:paraId="4DAC4F5E" w14:textId="31B4DD52" w:rsidR="008731AC" w:rsidRDefault="00CE7489" w:rsidP="00F4498F">
      <w:pPr>
        <w:rPr>
          <w:rFonts w:ascii="Times New Roman" w:hAnsi="Times New Roman" w:cs="Times New Roman"/>
        </w:rPr>
      </w:pPr>
      <w:bookmarkStart w:id="79" w:name="_Hlk161527712"/>
      <w:r>
        <w:rPr>
          <w:rFonts w:ascii="Times New Roman" w:hAnsi="Times New Roman" w:cs="Times New Roman"/>
        </w:rPr>
        <w:t xml:space="preserve">Figure </w:t>
      </w:r>
      <w:r w:rsidR="00BB5ACF">
        <w:rPr>
          <w:rFonts w:ascii="Times New Roman" w:hAnsi="Times New Roman" w:cs="Times New Roman"/>
        </w:rPr>
        <w:t>2</w:t>
      </w:r>
      <w:r w:rsidR="00467DA2">
        <w:rPr>
          <w:rFonts w:ascii="Times New Roman" w:hAnsi="Times New Roman" w:cs="Times New Roman"/>
        </w:rPr>
        <w:t>. Flask Web Application Home Page</w:t>
      </w:r>
    </w:p>
    <w:bookmarkEnd w:id="79"/>
    <w:p w14:paraId="609FFF26" w14:textId="70DBF0CC" w:rsidR="00F65371" w:rsidRDefault="00F65371" w:rsidP="00F4498F">
      <w:pPr>
        <w:rPr>
          <w:rFonts w:ascii="Times New Roman" w:hAnsi="Times New Roman" w:cs="Times New Roman"/>
        </w:rPr>
      </w:pPr>
      <w:r>
        <w:rPr>
          <w:rFonts w:ascii="Times New Roman" w:hAnsi="Times New Roman" w:cs="Times New Roman"/>
          <w:noProof/>
        </w:rPr>
        <w:drawing>
          <wp:inline distT="0" distB="0" distL="0" distR="0" wp14:anchorId="40B1C336" wp14:editId="7B4CA932">
            <wp:extent cx="5943600" cy="3396615"/>
            <wp:effectExtent l="12700" t="12700" r="12700" b="6985"/>
            <wp:docPr id="1043871155" name="Picture 4" descr="A close up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71155" name="Picture 4" descr="A close up of a bug&#10;&#10;Description automatically generated"/>
                    <pic:cNvPicPr/>
                  </pic:nvPicPr>
                  <pic:blipFill>
                    <a:blip r:embed="rId29"/>
                    <a:stretch>
                      <a:fillRect/>
                    </a:stretch>
                  </pic:blipFill>
                  <pic:spPr>
                    <a:xfrm>
                      <a:off x="0" y="0"/>
                      <a:ext cx="5943600" cy="3396615"/>
                    </a:xfrm>
                    <a:prstGeom prst="rect">
                      <a:avLst/>
                    </a:prstGeom>
                    <a:ln>
                      <a:solidFill>
                        <a:schemeClr val="tx1"/>
                      </a:solidFill>
                    </a:ln>
                  </pic:spPr>
                </pic:pic>
              </a:graphicData>
            </a:graphic>
          </wp:inline>
        </w:drawing>
      </w:r>
    </w:p>
    <w:p w14:paraId="0BB828C9" w14:textId="717E5598" w:rsidR="008731AC" w:rsidRDefault="008731AC" w:rsidP="00F4498F">
      <w:pPr>
        <w:rPr>
          <w:rFonts w:ascii="Times New Roman" w:hAnsi="Times New Roman" w:cs="Times New Roman"/>
        </w:rPr>
      </w:pPr>
      <w:r>
        <w:rPr>
          <w:rFonts w:ascii="Times New Roman" w:hAnsi="Times New Roman" w:cs="Times New Roman"/>
        </w:rPr>
        <w:t xml:space="preserve">Figure </w:t>
      </w:r>
      <w:r w:rsidR="006A74D2">
        <w:rPr>
          <w:rFonts w:ascii="Times New Roman" w:hAnsi="Times New Roman" w:cs="Times New Roman"/>
        </w:rPr>
        <w:t>3</w:t>
      </w:r>
      <w:r w:rsidR="00467DA2">
        <w:rPr>
          <w:rFonts w:ascii="Times New Roman" w:hAnsi="Times New Roman" w:cs="Times New Roman"/>
        </w:rPr>
        <w:t>. Flask Web Application Showcasing Preview of Uploaded Image</w:t>
      </w:r>
    </w:p>
    <w:p w14:paraId="7C64313D" w14:textId="6BA901B9" w:rsidR="00F65371" w:rsidRDefault="00F65371" w:rsidP="00F4498F">
      <w:pPr>
        <w:rPr>
          <w:rFonts w:ascii="Times New Roman" w:hAnsi="Times New Roman" w:cs="Times New Roman"/>
        </w:rPr>
      </w:pPr>
      <w:r>
        <w:rPr>
          <w:rFonts w:ascii="Times New Roman" w:hAnsi="Times New Roman" w:cs="Times New Roman"/>
          <w:noProof/>
        </w:rPr>
        <w:lastRenderedPageBreak/>
        <w:drawing>
          <wp:inline distT="0" distB="0" distL="0" distR="0" wp14:anchorId="4DB4162F" wp14:editId="327962E0">
            <wp:extent cx="5943600" cy="3408045"/>
            <wp:effectExtent l="12700" t="12700" r="12700" b="8255"/>
            <wp:docPr id="322411305" name="Picture 5" descr="A screenshot of a mosqui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1305" name="Picture 5" descr="A screenshot of a mosquito&#10;&#10;Description automatically generated"/>
                    <pic:cNvPicPr/>
                  </pic:nvPicPr>
                  <pic:blipFill>
                    <a:blip r:embed="rId30"/>
                    <a:stretch>
                      <a:fillRect/>
                    </a:stretch>
                  </pic:blipFill>
                  <pic:spPr>
                    <a:xfrm>
                      <a:off x="0" y="0"/>
                      <a:ext cx="5943600" cy="3408045"/>
                    </a:xfrm>
                    <a:prstGeom prst="rect">
                      <a:avLst/>
                    </a:prstGeom>
                    <a:ln>
                      <a:solidFill>
                        <a:schemeClr val="tx1"/>
                      </a:solidFill>
                    </a:ln>
                  </pic:spPr>
                </pic:pic>
              </a:graphicData>
            </a:graphic>
          </wp:inline>
        </w:drawing>
      </w:r>
    </w:p>
    <w:p w14:paraId="39B004A4" w14:textId="16A69F48" w:rsidR="008518B3" w:rsidRDefault="008731AC" w:rsidP="00F4498F">
      <w:pPr>
        <w:rPr>
          <w:rFonts w:ascii="Times New Roman" w:hAnsi="Times New Roman" w:cs="Times New Roman"/>
        </w:rPr>
      </w:pPr>
      <w:bookmarkStart w:id="80" w:name="_Hlk161527770"/>
      <w:r>
        <w:rPr>
          <w:rFonts w:ascii="Times New Roman" w:hAnsi="Times New Roman" w:cs="Times New Roman"/>
        </w:rPr>
        <w:t xml:space="preserve">Figure </w:t>
      </w:r>
      <w:r w:rsidR="006A74D2">
        <w:rPr>
          <w:rFonts w:ascii="Times New Roman" w:hAnsi="Times New Roman" w:cs="Times New Roman"/>
        </w:rPr>
        <w:t>4</w:t>
      </w:r>
      <w:r w:rsidR="00467DA2">
        <w:rPr>
          <w:rFonts w:ascii="Times New Roman" w:hAnsi="Times New Roman" w:cs="Times New Roman"/>
        </w:rPr>
        <w:t xml:space="preserve">. Flask Web Application </w:t>
      </w:r>
      <w:r w:rsidR="00581A91">
        <w:rPr>
          <w:rFonts w:ascii="Times New Roman" w:hAnsi="Times New Roman" w:cs="Times New Roman"/>
        </w:rPr>
        <w:t>Showcasing Multiple Image Upload Feature</w:t>
      </w:r>
    </w:p>
    <w:bookmarkEnd w:id="80"/>
    <w:p w14:paraId="1F06C20C" w14:textId="37EF16DD" w:rsidR="0056475B" w:rsidRDefault="00653315" w:rsidP="00F4498F">
      <w:pPr>
        <w:rPr>
          <w:rFonts w:ascii="Times New Roman" w:hAnsi="Times New Roman" w:cs="Times New Roman"/>
        </w:rPr>
      </w:pPr>
      <w:r>
        <w:rPr>
          <w:rFonts w:ascii="Times New Roman" w:hAnsi="Times New Roman" w:cs="Times New Roman"/>
          <w:noProof/>
        </w:rPr>
        <w:drawing>
          <wp:inline distT="0" distB="0" distL="0" distR="0" wp14:anchorId="727BA6AD" wp14:editId="1D88D767">
            <wp:extent cx="5943600" cy="3484680"/>
            <wp:effectExtent l="12700" t="12700" r="12700" b="8255"/>
            <wp:docPr id="178414306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43068" name="Picture 13" descr="A screenshot of a computer&#10;&#10;Description automatically generated"/>
                    <pic:cNvPicPr/>
                  </pic:nvPicPr>
                  <pic:blipFill rotWithShape="1">
                    <a:blip r:embed="rId31"/>
                    <a:srcRect t="6290"/>
                    <a:stretch/>
                  </pic:blipFill>
                  <pic:spPr bwMode="auto">
                    <a:xfrm>
                      <a:off x="0" y="0"/>
                      <a:ext cx="5943600" cy="34846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E7E3BD" w14:textId="1843A7FC" w:rsidR="00CD31FA" w:rsidRPr="00CD31FA" w:rsidRDefault="0056475B" w:rsidP="00CD31FA">
      <w:pPr>
        <w:rPr>
          <w:rFonts w:ascii="Times New Roman" w:hAnsi="Times New Roman" w:cs="Times New Roman"/>
        </w:rPr>
      </w:pPr>
      <w:bookmarkStart w:id="81" w:name="_Hlk161527782"/>
      <w:r>
        <w:rPr>
          <w:rFonts w:ascii="Times New Roman" w:hAnsi="Times New Roman" w:cs="Times New Roman"/>
        </w:rPr>
        <w:t>Figure 5</w:t>
      </w:r>
      <w:r w:rsidR="00581A91">
        <w:rPr>
          <w:rFonts w:ascii="Times New Roman" w:hAnsi="Times New Roman" w:cs="Times New Roman"/>
        </w:rPr>
        <w:t>. Flask Web Application Showcasing Results from Species Identification</w:t>
      </w:r>
      <w:r w:rsidR="00CD31FA">
        <w:rPr>
          <w:rFonts w:ascii="Times New Roman" w:hAnsi="Times New Roman" w:cs="Times New Roman"/>
        </w:rPr>
        <w:t xml:space="preserve">. Example Image shown is of a </w:t>
      </w:r>
      <w:r w:rsidR="00CD31FA" w:rsidRPr="00CD31FA">
        <w:rPr>
          <w:rFonts w:ascii="Times New Roman" w:hAnsi="Times New Roman" w:cs="Times New Roman"/>
          <w:i/>
          <w:iCs/>
        </w:rPr>
        <w:t xml:space="preserve">Culex </w:t>
      </w:r>
      <w:proofErr w:type="spellStart"/>
      <w:r w:rsidR="00CD31FA">
        <w:rPr>
          <w:rFonts w:ascii="Times New Roman" w:hAnsi="Times New Roman" w:cs="Times New Roman"/>
          <w:i/>
          <w:iCs/>
        </w:rPr>
        <w:t>tarsalis</w:t>
      </w:r>
      <w:proofErr w:type="spellEnd"/>
      <w:r w:rsidR="00CD31FA" w:rsidRPr="00CD31FA">
        <w:rPr>
          <w:rFonts w:ascii="Times New Roman" w:hAnsi="Times New Roman" w:cs="Times New Roman"/>
          <w:i/>
          <w:iCs/>
        </w:rPr>
        <w:t xml:space="preserve"> </w:t>
      </w:r>
      <w:r w:rsidR="00CD31FA" w:rsidRPr="00CD31FA">
        <w:rPr>
          <w:rFonts w:ascii="Times New Roman" w:hAnsi="Times New Roman" w:cs="Times New Roman"/>
        </w:rPr>
        <w:t>specime</w:t>
      </w:r>
      <w:r w:rsidR="00CD31FA">
        <w:rPr>
          <w:rFonts w:ascii="Times New Roman" w:hAnsi="Times New Roman" w:cs="Times New Roman"/>
        </w:rPr>
        <w:t>n which the application correctly identifies.</w:t>
      </w:r>
    </w:p>
    <w:p w14:paraId="4EED5DD1" w14:textId="7318CC42" w:rsidR="0056475B" w:rsidRDefault="0056475B" w:rsidP="00F4498F">
      <w:pPr>
        <w:rPr>
          <w:rFonts w:ascii="Times New Roman" w:hAnsi="Times New Roman" w:cs="Times New Roman"/>
        </w:rPr>
      </w:pPr>
    </w:p>
    <w:p w14:paraId="61FF8711" w14:textId="0BE7232D" w:rsidR="009F6879" w:rsidRDefault="009F6879" w:rsidP="00F4498F">
      <w:pPr>
        <w:rPr>
          <w:rFonts w:ascii="Times New Roman" w:hAnsi="Times New Roman" w:cs="Times New Roman"/>
        </w:rPr>
      </w:pPr>
      <w:r>
        <w:rPr>
          <w:rFonts w:ascii="Times New Roman" w:hAnsi="Times New Roman" w:cs="Times New Roman"/>
          <w:noProof/>
        </w:rPr>
        <w:lastRenderedPageBreak/>
        <w:drawing>
          <wp:inline distT="0" distB="0" distL="0" distR="0" wp14:anchorId="3D3D3F4D" wp14:editId="6C737891">
            <wp:extent cx="6082783" cy="3625801"/>
            <wp:effectExtent l="0" t="0" r="635" b="0"/>
            <wp:docPr id="219258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885" name="Picture 21925885"/>
                    <pic:cNvPicPr/>
                  </pic:nvPicPr>
                  <pic:blipFill rotWithShape="1">
                    <a:blip r:embed="rId32"/>
                    <a:srcRect t="6938" b="3650"/>
                    <a:stretch/>
                  </pic:blipFill>
                  <pic:spPr bwMode="auto">
                    <a:xfrm>
                      <a:off x="0" y="0"/>
                      <a:ext cx="6086357" cy="3627932"/>
                    </a:xfrm>
                    <a:prstGeom prst="rect">
                      <a:avLst/>
                    </a:prstGeom>
                    <a:ln>
                      <a:noFill/>
                    </a:ln>
                    <a:extLst>
                      <a:ext uri="{53640926-AAD7-44D8-BBD7-CCE9431645EC}">
                        <a14:shadowObscured xmlns:a14="http://schemas.microsoft.com/office/drawing/2010/main"/>
                      </a:ext>
                    </a:extLst>
                  </pic:spPr>
                </pic:pic>
              </a:graphicData>
            </a:graphic>
          </wp:inline>
        </w:drawing>
      </w:r>
    </w:p>
    <w:p w14:paraId="589C75A6" w14:textId="1C4D17D6" w:rsidR="009F6879" w:rsidRPr="009F6879" w:rsidRDefault="00FA4F78" w:rsidP="009F6879">
      <w:pPr>
        <w:rPr>
          <w:rFonts w:ascii="system-ui" w:eastAsia="Times New Roman" w:hAnsi="system-ui" w:cs="Times New Roman"/>
          <w:color w:val="212529"/>
          <w:lang w:val="en-CA"/>
        </w:rPr>
      </w:pPr>
      <w:r>
        <w:rPr>
          <w:rFonts w:ascii="Times New Roman" w:hAnsi="Times New Roman" w:cs="Times New Roman"/>
        </w:rPr>
        <w:t>Figure 6. CPU Usage</w:t>
      </w:r>
      <w:r w:rsidR="009F6879">
        <w:rPr>
          <w:rFonts w:ascii="Times New Roman" w:hAnsi="Times New Roman" w:cs="Times New Roman"/>
        </w:rPr>
        <w:t xml:space="preserve"> as a Percentage</w:t>
      </w:r>
      <w:r w:rsidR="009F6879" w:rsidRPr="009F6879">
        <w:rPr>
          <w:rFonts w:ascii="Times New Roman" w:hAnsi="Times New Roman" w:cs="Times New Roman"/>
          <w:bCs/>
          <w:color w:val="000000" w:themeColor="text1"/>
          <w:szCs w:val="36"/>
        </w:rPr>
        <w:t xml:space="preserve"> </w:t>
      </w:r>
      <w:r w:rsidR="009F6879" w:rsidRPr="006409D9">
        <w:rPr>
          <w:rFonts w:ascii="Times New Roman" w:hAnsi="Times New Roman" w:cs="Times New Roman"/>
          <w:bCs/>
          <w:color w:val="000000" w:themeColor="text1"/>
          <w:szCs w:val="36"/>
        </w:rPr>
        <w:t>for CNN Model Creation on ARC</w:t>
      </w:r>
      <w:r w:rsidR="009F6879">
        <w:rPr>
          <w:rFonts w:ascii="Times New Roman" w:hAnsi="Times New Roman" w:cs="Times New Roman"/>
          <w:bCs/>
          <w:color w:val="000000" w:themeColor="text1"/>
          <w:szCs w:val="36"/>
        </w:rPr>
        <w:t xml:space="preserve"> Cluster. </w:t>
      </w:r>
      <w:r w:rsidR="009F6879">
        <w:rPr>
          <w:rFonts w:ascii="Times New Roman" w:hAnsi="Times New Roman" w:cs="Times New Roman"/>
          <w:color w:val="000000" w:themeColor="text1"/>
        </w:rPr>
        <w:t xml:space="preserve">32 </w:t>
      </w:r>
      <w:r w:rsidR="009F6879" w:rsidRPr="009606BA">
        <w:rPr>
          <w:rFonts w:ascii="Times New Roman" w:hAnsi="Times New Roman" w:cs="Times New Roman"/>
          <w:color w:val="000000" w:themeColor="text1"/>
        </w:rPr>
        <w:t>Xeon Gold 6148</w:t>
      </w:r>
      <w:r w:rsidR="009F6879">
        <w:rPr>
          <w:rFonts w:ascii="Times New Roman" w:hAnsi="Times New Roman" w:cs="Times New Roman"/>
          <w:color w:val="000000" w:themeColor="text1"/>
        </w:rPr>
        <w:t xml:space="preserve"> cores</w:t>
      </w:r>
      <w:r w:rsidR="009F6879">
        <w:rPr>
          <w:rFonts w:ascii="Times New Roman" w:hAnsi="Times New Roman" w:cs="Times New Roman"/>
          <w:bCs/>
          <w:color w:val="000000" w:themeColor="text1"/>
          <w:szCs w:val="36"/>
        </w:rPr>
        <w:t xml:space="preserve"> were allocated. </w:t>
      </w:r>
      <w:bookmarkStart w:id="82" w:name="_Hlk161968136"/>
      <w:r w:rsidR="009F6879">
        <w:rPr>
          <w:rFonts w:ascii="Times New Roman" w:hAnsi="Times New Roman" w:cs="Times New Roman"/>
          <w:bCs/>
          <w:color w:val="000000" w:themeColor="text1"/>
          <w:szCs w:val="36"/>
        </w:rPr>
        <w:t xml:space="preserve">Model creation was conducted on the fg5 node on </w:t>
      </w:r>
      <w:r w:rsidR="009F6879" w:rsidRPr="009F6879">
        <w:rPr>
          <w:rFonts w:ascii="Times New Roman" w:eastAsia="Times New Roman" w:hAnsi="Times New Roman" w:cs="Times New Roman"/>
          <w:color w:val="212529"/>
          <w:lang w:val="en-CA"/>
        </w:rPr>
        <w:t>gpu-v100</w:t>
      </w:r>
      <w:r w:rsidR="009F6879">
        <w:rPr>
          <w:rFonts w:ascii="Times New Roman" w:eastAsia="Times New Roman" w:hAnsi="Times New Roman" w:cs="Times New Roman"/>
          <w:color w:val="212529"/>
          <w:lang w:val="en-CA"/>
        </w:rPr>
        <w:t xml:space="preserve"> of the ARC cluster.</w:t>
      </w:r>
      <w:bookmarkEnd w:id="82"/>
      <w:r w:rsidR="009F6879">
        <w:rPr>
          <w:rFonts w:ascii="Times New Roman" w:eastAsia="Times New Roman" w:hAnsi="Times New Roman" w:cs="Times New Roman"/>
          <w:color w:val="212529"/>
          <w:lang w:val="en-CA"/>
        </w:rPr>
        <w:t xml:space="preserve"> Figure was obtained through the </w:t>
      </w:r>
      <w:r w:rsidR="009F6879" w:rsidRPr="009F6879">
        <w:rPr>
          <w:rFonts w:ascii="Times New Roman" w:eastAsia="Times New Roman" w:hAnsi="Times New Roman" w:cs="Times New Roman"/>
          <w:color w:val="212529"/>
        </w:rPr>
        <w:t>Open OnDemand web portal</w:t>
      </w:r>
      <w:r w:rsidR="009F6879">
        <w:rPr>
          <w:rFonts w:ascii="Times New Roman" w:eastAsia="Times New Roman" w:hAnsi="Times New Roman" w:cs="Times New Roman"/>
          <w:color w:val="212529"/>
        </w:rPr>
        <w:t>.</w:t>
      </w:r>
    </w:p>
    <w:p w14:paraId="0BDE5906" w14:textId="741AD2E0" w:rsidR="00FA4F78" w:rsidRDefault="00FA4F78" w:rsidP="00F4498F">
      <w:pPr>
        <w:rPr>
          <w:rFonts w:ascii="Times New Roman" w:hAnsi="Times New Roman" w:cs="Times New Roman"/>
          <w:bCs/>
          <w:color w:val="000000" w:themeColor="text1"/>
          <w:szCs w:val="36"/>
        </w:rPr>
      </w:pPr>
    </w:p>
    <w:p w14:paraId="101203FC" w14:textId="13147155" w:rsidR="009F6879" w:rsidRDefault="009F6879" w:rsidP="00F4498F">
      <w:pPr>
        <w:rPr>
          <w:rFonts w:ascii="Times New Roman" w:hAnsi="Times New Roman" w:cs="Times New Roman"/>
          <w:bCs/>
          <w:color w:val="000000" w:themeColor="text1"/>
          <w:szCs w:val="36"/>
        </w:rPr>
      </w:pPr>
      <w:r>
        <w:rPr>
          <w:rFonts w:ascii="Times New Roman" w:hAnsi="Times New Roman" w:cs="Times New Roman"/>
          <w:bCs/>
          <w:noProof/>
          <w:color w:val="000000" w:themeColor="text1"/>
          <w:szCs w:val="36"/>
        </w:rPr>
        <w:lastRenderedPageBreak/>
        <w:drawing>
          <wp:inline distT="0" distB="0" distL="0" distR="0" wp14:anchorId="124C8B4B" wp14:editId="2D0F9876">
            <wp:extent cx="5943600" cy="3798277"/>
            <wp:effectExtent l="0" t="0" r="0" b="0"/>
            <wp:docPr id="460182871" name="Picture 19"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82871" name="Picture 19" descr="A graph with blue lines&#10;&#10;Description automatically generated"/>
                    <pic:cNvPicPr/>
                  </pic:nvPicPr>
                  <pic:blipFill rotWithShape="1">
                    <a:blip r:embed="rId33"/>
                    <a:srcRect b="4142"/>
                    <a:stretch/>
                  </pic:blipFill>
                  <pic:spPr bwMode="auto">
                    <a:xfrm>
                      <a:off x="0" y="0"/>
                      <a:ext cx="5943600" cy="3798277"/>
                    </a:xfrm>
                    <a:prstGeom prst="rect">
                      <a:avLst/>
                    </a:prstGeom>
                    <a:ln>
                      <a:noFill/>
                    </a:ln>
                    <a:extLst>
                      <a:ext uri="{53640926-AAD7-44D8-BBD7-CCE9431645EC}">
                        <a14:shadowObscured xmlns:a14="http://schemas.microsoft.com/office/drawing/2010/main"/>
                      </a:ext>
                    </a:extLst>
                  </pic:spPr>
                </pic:pic>
              </a:graphicData>
            </a:graphic>
          </wp:inline>
        </w:drawing>
      </w:r>
    </w:p>
    <w:p w14:paraId="19E4E2BA" w14:textId="1D1AC640" w:rsidR="009F6879" w:rsidRDefault="009F6879" w:rsidP="00F4498F">
      <w:pPr>
        <w:rPr>
          <w:rFonts w:ascii="Times New Roman" w:eastAsia="Times New Roman" w:hAnsi="Times New Roman" w:cs="Times New Roman"/>
          <w:color w:val="212529"/>
        </w:rPr>
      </w:pPr>
      <w:r>
        <w:rPr>
          <w:rFonts w:ascii="Times New Roman" w:hAnsi="Times New Roman" w:cs="Times New Roman"/>
          <w:bCs/>
          <w:color w:val="000000" w:themeColor="text1"/>
          <w:szCs w:val="36"/>
        </w:rPr>
        <w:t xml:space="preserve">Figure 7. </w:t>
      </w:r>
      <w:bookmarkStart w:id="83" w:name="_Hlk161968746"/>
      <w:r>
        <w:rPr>
          <w:rFonts w:ascii="Times New Roman" w:hAnsi="Times New Roman" w:cs="Times New Roman"/>
          <w:bCs/>
          <w:color w:val="000000" w:themeColor="text1"/>
          <w:szCs w:val="36"/>
        </w:rPr>
        <w:t xml:space="preserve">GPU and GPU Memory Usage </w:t>
      </w:r>
      <w:r w:rsidRPr="006409D9">
        <w:rPr>
          <w:rFonts w:ascii="Times New Roman" w:hAnsi="Times New Roman" w:cs="Times New Roman"/>
          <w:bCs/>
          <w:color w:val="000000" w:themeColor="text1"/>
          <w:szCs w:val="36"/>
        </w:rPr>
        <w:t>for CNN Model Creation on ARC</w:t>
      </w:r>
      <w:r>
        <w:rPr>
          <w:rFonts w:ascii="Times New Roman" w:hAnsi="Times New Roman" w:cs="Times New Roman"/>
          <w:bCs/>
          <w:color w:val="000000" w:themeColor="text1"/>
          <w:szCs w:val="36"/>
        </w:rPr>
        <w:t xml:space="preserve"> Cluster</w:t>
      </w:r>
      <w:bookmarkEnd w:id="83"/>
      <w:r>
        <w:rPr>
          <w:rFonts w:ascii="Times New Roman" w:hAnsi="Times New Roman" w:cs="Times New Roman"/>
          <w:bCs/>
          <w:color w:val="000000" w:themeColor="text1"/>
          <w:szCs w:val="36"/>
        </w:rPr>
        <w:t xml:space="preserve">. Two </w:t>
      </w:r>
      <w:r>
        <w:rPr>
          <w:rFonts w:ascii="Times New Roman" w:hAnsi="Times New Roman" w:cs="Times New Roman"/>
          <w:color w:val="000000" w:themeColor="text1"/>
        </w:rPr>
        <w:t xml:space="preserve">Nvidia </w:t>
      </w:r>
      <w:r w:rsidRPr="00593B18">
        <w:rPr>
          <w:rFonts w:ascii="Times New Roman" w:hAnsi="Times New Roman" w:cs="Times New Roman"/>
          <w:color w:val="000000" w:themeColor="text1"/>
        </w:rPr>
        <w:t xml:space="preserve">Tesla V100 16GB </w:t>
      </w:r>
      <w:r>
        <w:rPr>
          <w:rFonts w:ascii="Times New Roman" w:hAnsi="Times New Roman" w:cs="Times New Roman"/>
          <w:color w:val="000000" w:themeColor="text1"/>
        </w:rPr>
        <w:t xml:space="preserve">GPUs were allocated. </w:t>
      </w:r>
      <w:r>
        <w:rPr>
          <w:rFonts w:ascii="Times New Roman" w:hAnsi="Times New Roman" w:cs="Times New Roman"/>
          <w:bCs/>
          <w:color w:val="000000" w:themeColor="text1"/>
          <w:szCs w:val="36"/>
        </w:rPr>
        <w:t xml:space="preserve">Model creation was conducted on the fg5 node on </w:t>
      </w:r>
      <w:r w:rsidRPr="009F6879">
        <w:rPr>
          <w:rFonts w:ascii="Times New Roman" w:eastAsia="Times New Roman" w:hAnsi="Times New Roman" w:cs="Times New Roman"/>
          <w:color w:val="212529"/>
          <w:lang w:val="en-CA"/>
        </w:rPr>
        <w:t>gpu-v100</w:t>
      </w:r>
      <w:r>
        <w:rPr>
          <w:rFonts w:ascii="Times New Roman" w:eastAsia="Times New Roman" w:hAnsi="Times New Roman" w:cs="Times New Roman"/>
          <w:color w:val="212529"/>
          <w:lang w:val="en-CA"/>
        </w:rPr>
        <w:t xml:space="preserve"> of the ARC cluster. Figure was obtained through the </w:t>
      </w:r>
      <w:r w:rsidRPr="009F6879">
        <w:rPr>
          <w:rFonts w:ascii="Times New Roman" w:eastAsia="Times New Roman" w:hAnsi="Times New Roman" w:cs="Times New Roman"/>
          <w:color w:val="212529"/>
        </w:rPr>
        <w:t>Open OnDemand web portal</w:t>
      </w:r>
      <w:r>
        <w:rPr>
          <w:rFonts w:ascii="Times New Roman" w:eastAsia="Times New Roman" w:hAnsi="Times New Roman" w:cs="Times New Roman"/>
          <w:color w:val="212529"/>
        </w:rPr>
        <w:t>.</w:t>
      </w:r>
    </w:p>
    <w:p w14:paraId="331D0CD3" w14:textId="77777777" w:rsidR="009F6879" w:rsidRDefault="009F6879" w:rsidP="00F4498F">
      <w:pPr>
        <w:rPr>
          <w:rFonts w:ascii="Times New Roman" w:eastAsia="Times New Roman" w:hAnsi="Times New Roman" w:cs="Times New Roman"/>
          <w:color w:val="212529"/>
          <w:lang w:val="en-CA"/>
        </w:rPr>
      </w:pPr>
    </w:p>
    <w:p w14:paraId="5544F68E" w14:textId="726519A4" w:rsidR="009F6879" w:rsidRDefault="009F6879" w:rsidP="00F4498F">
      <w:pPr>
        <w:rPr>
          <w:rFonts w:ascii="Times New Roman" w:hAnsi="Times New Roman" w:cs="Times New Roman"/>
          <w:bCs/>
          <w:color w:val="000000" w:themeColor="text1"/>
          <w:szCs w:val="36"/>
        </w:rPr>
      </w:pPr>
      <w:r>
        <w:rPr>
          <w:rFonts w:ascii="Times New Roman" w:hAnsi="Times New Roman" w:cs="Times New Roman"/>
          <w:bCs/>
          <w:noProof/>
          <w:color w:val="000000" w:themeColor="text1"/>
          <w:szCs w:val="36"/>
        </w:rPr>
        <w:lastRenderedPageBreak/>
        <w:drawing>
          <wp:inline distT="0" distB="0" distL="0" distR="0" wp14:anchorId="2B959959" wp14:editId="339EEE99">
            <wp:extent cx="5942265" cy="3556000"/>
            <wp:effectExtent l="0" t="0" r="1905" b="0"/>
            <wp:docPr id="1486860675" name="Picture 20" descr="A graph showing the growth of memory u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0675" name="Picture 20" descr="A graph showing the growth of memory usage&#10;&#10;Description automatically generated"/>
                    <pic:cNvPicPr/>
                  </pic:nvPicPr>
                  <pic:blipFill rotWithShape="1">
                    <a:blip r:embed="rId34"/>
                    <a:srcRect t="6904" b="3332"/>
                    <a:stretch/>
                  </pic:blipFill>
                  <pic:spPr bwMode="auto">
                    <a:xfrm>
                      <a:off x="0" y="0"/>
                      <a:ext cx="5954034" cy="3563043"/>
                    </a:xfrm>
                    <a:prstGeom prst="rect">
                      <a:avLst/>
                    </a:prstGeom>
                    <a:ln>
                      <a:noFill/>
                    </a:ln>
                    <a:extLst>
                      <a:ext uri="{53640926-AAD7-44D8-BBD7-CCE9431645EC}">
                        <a14:shadowObscured xmlns:a14="http://schemas.microsoft.com/office/drawing/2010/main"/>
                      </a:ext>
                    </a:extLst>
                  </pic:spPr>
                </pic:pic>
              </a:graphicData>
            </a:graphic>
          </wp:inline>
        </w:drawing>
      </w:r>
    </w:p>
    <w:p w14:paraId="1C6BA942" w14:textId="43EC8F12" w:rsidR="009F6879" w:rsidRDefault="009F6879" w:rsidP="00F4498F">
      <w:pPr>
        <w:rPr>
          <w:rFonts w:ascii="Times New Roman" w:hAnsi="Times New Roman" w:cs="Times New Roman"/>
        </w:rPr>
      </w:pPr>
      <w:r>
        <w:rPr>
          <w:rFonts w:ascii="Times New Roman" w:hAnsi="Times New Roman" w:cs="Times New Roman"/>
          <w:bCs/>
          <w:color w:val="000000" w:themeColor="text1"/>
          <w:szCs w:val="36"/>
        </w:rPr>
        <w:t xml:space="preserve">Figure 8. </w:t>
      </w:r>
      <w:bookmarkStart w:id="84" w:name="_Hlk161968742"/>
      <w:r>
        <w:rPr>
          <w:rFonts w:ascii="Times New Roman" w:hAnsi="Times New Roman" w:cs="Times New Roman"/>
          <w:bCs/>
          <w:color w:val="000000" w:themeColor="text1"/>
          <w:szCs w:val="36"/>
        </w:rPr>
        <w:t xml:space="preserve">Memory Usage </w:t>
      </w:r>
      <w:r w:rsidRPr="006409D9">
        <w:rPr>
          <w:rFonts w:ascii="Times New Roman" w:hAnsi="Times New Roman" w:cs="Times New Roman"/>
          <w:bCs/>
          <w:color w:val="000000" w:themeColor="text1"/>
          <w:szCs w:val="36"/>
        </w:rPr>
        <w:t>for CNN Model Creation on ARC</w:t>
      </w:r>
      <w:r>
        <w:rPr>
          <w:rFonts w:ascii="Times New Roman" w:hAnsi="Times New Roman" w:cs="Times New Roman"/>
          <w:bCs/>
          <w:color w:val="000000" w:themeColor="text1"/>
          <w:szCs w:val="36"/>
        </w:rPr>
        <w:t xml:space="preserve"> Cluster</w:t>
      </w:r>
      <w:bookmarkEnd w:id="84"/>
      <w:r>
        <w:rPr>
          <w:rFonts w:ascii="Times New Roman" w:hAnsi="Times New Roman" w:cs="Times New Roman"/>
          <w:bCs/>
          <w:color w:val="000000" w:themeColor="text1"/>
          <w:szCs w:val="36"/>
        </w:rPr>
        <w:t xml:space="preserve">. 64.00 GB were allocated. Model creation was conducted on the fg5 node on </w:t>
      </w:r>
      <w:r w:rsidRPr="009F6879">
        <w:rPr>
          <w:rFonts w:ascii="Times New Roman" w:eastAsia="Times New Roman" w:hAnsi="Times New Roman" w:cs="Times New Roman"/>
          <w:color w:val="212529"/>
          <w:lang w:val="en-CA"/>
        </w:rPr>
        <w:t>gpu-v100</w:t>
      </w:r>
      <w:r>
        <w:rPr>
          <w:rFonts w:ascii="Times New Roman" w:eastAsia="Times New Roman" w:hAnsi="Times New Roman" w:cs="Times New Roman"/>
          <w:color w:val="212529"/>
          <w:lang w:val="en-CA"/>
        </w:rPr>
        <w:t xml:space="preserve"> of the ARC cluster. </w:t>
      </w:r>
      <w:bookmarkStart w:id="85" w:name="_Hlk161968194"/>
      <w:r>
        <w:rPr>
          <w:rFonts w:ascii="Times New Roman" w:eastAsia="Times New Roman" w:hAnsi="Times New Roman" w:cs="Times New Roman"/>
          <w:color w:val="212529"/>
          <w:lang w:val="en-CA"/>
        </w:rPr>
        <w:t xml:space="preserve">Figure was obtained through the </w:t>
      </w:r>
      <w:r w:rsidRPr="009F6879">
        <w:rPr>
          <w:rFonts w:ascii="Times New Roman" w:eastAsia="Times New Roman" w:hAnsi="Times New Roman" w:cs="Times New Roman"/>
          <w:color w:val="212529"/>
        </w:rPr>
        <w:t>Open OnDemand web portal</w:t>
      </w:r>
      <w:r>
        <w:rPr>
          <w:rFonts w:ascii="Times New Roman" w:eastAsia="Times New Roman" w:hAnsi="Times New Roman" w:cs="Times New Roman"/>
          <w:color w:val="212529"/>
        </w:rPr>
        <w:t>.</w:t>
      </w:r>
      <w:bookmarkEnd w:id="85"/>
    </w:p>
    <w:bookmarkEnd w:id="81"/>
    <w:p w14:paraId="49462E13" w14:textId="35695D21" w:rsidR="004615B5" w:rsidRDefault="00CD31FA" w:rsidP="00CD31FA">
      <w:pPr>
        <w:jc w:val="center"/>
        <w:rPr>
          <w:rFonts w:ascii="Times New Roman" w:hAnsi="Times New Roman" w:cs="Times New Roman"/>
        </w:rPr>
      </w:pPr>
      <w:r w:rsidRPr="00CD31FA">
        <w:rPr>
          <w:rFonts w:ascii="Times New Roman" w:hAnsi="Times New Roman" w:cs="Times New Roman"/>
          <w:noProof/>
        </w:rPr>
        <w:drawing>
          <wp:anchor distT="0" distB="0" distL="114300" distR="114300" simplePos="0" relativeHeight="251659264" behindDoc="0" locked="0" layoutInCell="1" allowOverlap="1" wp14:anchorId="5A2587B6" wp14:editId="53BC0940">
            <wp:simplePos x="0" y="0"/>
            <wp:positionH relativeFrom="column">
              <wp:posOffset>5196478</wp:posOffset>
            </wp:positionH>
            <wp:positionV relativeFrom="paragraph">
              <wp:posOffset>-137160</wp:posOffset>
            </wp:positionV>
            <wp:extent cx="882383" cy="291677"/>
            <wp:effectExtent l="0" t="0" r="0" b="635"/>
            <wp:wrapNone/>
            <wp:docPr id="83282841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8412" name="Picture 1" descr="A close-up of a sign&#10;&#10;Description automatically generated"/>
                    <pic:cNvPicPr/>
                  </pic:nvPicPr>
                  <pic:blipFill>
                    <a:blip r:embed="rId35"/>
                    <a:stretch>
                      <a:fillRect/>
                    </a:stretch>
                  </pic:blipFill>
                  <pic:spPr>
                    <a:xfrm>
                      <a:off x="0" y="0"/>
                      <a:ext cx="882383" cy="291677"/>
                    </a:xfrm>
                    <a:prstGeom prst="rect">
                      <a:avLst/>
                    </a:prstGeom>
                  </pic:spPr>
                </pic:pic>
              </a:graphicData>
            </a:graphic>
            <wp14:sizeRelH relativeFrom="page">
              <wp14:pctWidth>0</wp14:pctWidth>
            </wp14:sizeRelH>
            <wp14:sizeRelV relativeFrom="page">
              <wp14:pctHeight>0</wp14:pctHeight>
            </wp14:sizeRelV>
          </wp:anchor>
        </w:drawing>
      </w:r>
    </w:p>
    <w:p w14:paraId="6B7812E1" w14:textId="70B89F5D" w:rsidR="00B21CC4" w:rsidRDefault="00946498" w:rsidP="00B21CC4">
      <w:pPr>
        <w:rPr>
          <w:rFonts w:ascii="Times New Roman" w:hAnsi="Times New Roman" w:cs="Times New Roman"/>
        </w:rPr>
      </w:pPr>
      <w:bookmarkStart w:id="86" w:name="_Hlk161527796"/>
      <w:r>
        <w:rPr>
          <w:rFonts w:ascii="Times New Roman" w:hAnsi="Times New Roman" w:cs="Times New Roman"/>
          <w:noProof/>
        </w:rPr>
        <w:lastRenderedPageBreak/>
        <w:drawing>
          <wp:anchor distT="0" distB="0" distL="114300" distR="114300" simplePos="0" relativeHeight="251680768" behindDoc="0" locked="0" layoutInCell="1" allowOverlap="1" wp14:anchorId="06ABA2D3" wp14:editId="617A34EA">
            <wp:simplePos x="0" y="0"/>
            <wp:positionH relativeFrom="column">
              <wp:posOffset>-213360</wp:posOffset>
            </wp:positionH>
            <wp:positionV relativeFrom="paragraph">
              <wp:posOffset>1723727</wp:posOffset>
            </wp:positionV>
            <wp:extent cx="6134100" cy="4089400"/>
            <wp:effectExtent l="0" t="0" r="0" b="0"/>
            <wp:wrapSquare wrapText="bothSides"/>
            <wp:docPr id="1670430014"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0014" name="Picture 1" descr="A graph of blue and orange bars&#10;&#10;Description automatically generated"/>
                    <pic:cNvPicPr/>
                  </pic:nvPicPr>
                  <pic:blipFill>
                    <a:blip r:embed="rId36"/>
                    <a:stretch>
                      <a:fillRect/>
                    </a:stretch>
                  </pic:blipFill>
                  <pic:spPr>
                    <a:xfrm>
                      <a:off x="0" y="0"/>
                      <a:ext cx="6134100" cy="4089400"/>
                    </a:xfrm>
                    <a:prstGeom prst="rect">
                      <a:avLst/>
                    </a:prstGeom>
                  </pic:spPr>
                </pic:pic>
              </a:graphicData>
            </a:graphic>
            <wp14:sizeRelH relativeFrom="page">
              <wp14:pctWidth>0</wp14:pctWidth>
            </wp14:sizeRelH>
            <wp14:sizeRelV relativeFrom="page">
              <wp14:pctHeight>0</wp14:pctHeight>
            </wp14:sizeRelV>
          </wp:anchor>
        </w:drawing>
      </w:r>
      <w:r w:rsidR="008F5F48">
        <w:rPr>
          <w:rFonts w:ascii="Times New Roman" w:hAnsi="Times New Roman" w:cs="Times New Roman"/>
        </w:rPr>
        <w:t xml:space="preserve">Figure </w:t>
      </w:r>
      <w:r w:rsidR="00EB3E61">
        <w:rPr>
          <w:rFonts w:ascii="Times New Roman" w:hAnsi="Times New Roman" w:cs="Times New Roman"/>
        </w:rPr>
        <w:t>9</w:t>
      </w:r>
      <w:r w:rsidR="00B21CC4">
        <w:rPr>
          <w:rFonts w:ascii="Times New Roman" w:hAnsi="Times New Roman" w:cs="Times New Roman"/>
        </w:rPr>
        <w:t xml:space="preserve">. </w:t>
      </w:r>
      <w:bookmarkStart w:id="87" w:name="_Hlk161881479"/>
      <w:bookmarkStart w:id="88" w:name="_Hlk161881449"/>
      <w:r w:rsidR="00AD2FF8" w:rsidRPr="00AD2FF8">
        <w:rPr>
          <w:rFonts w:ascii="Times New Roman" w:hAnsi="Times New Roman" w:cs="Times New Roman"/>
        </w:rPr>
        <w:t xml:space="preserve">Comparison of </w:t>
      </w:r>
      <w:r w:rsidR="00CD31FA">
        <w:rPr>
          <w:rFonts w:ascii="Times New Roman" w:hAnsi="Times New Roman" w:cs="Times New Roman"/>
        </w:rPr>
        <w:t xml:space="preserve">Training and </w:t>
      </w:r>
      <w:r w:rsidR="00AD2FF8">
        <w:rPr>
          <w:rFonts w:ascii="Times New Roman" w:hAnsi="Times New Roman" w:cs="Times New Roman"/>
        </w:rPr>
        <w:t xml:space="preserve">Validation Accuracy </w:t>
      </w:r>
      <w:r w:rsidR="00AD2FF8" w:rsidRPr="00AD2FF8">
        <w:rPr>
          <w:rFonts w:ascii="Times New Roman" w:hAnsi="Times New Roman" w:cs="Times New Roman"/>
        </w:rPr>
        <w:t>Among Various CNN Architectures with Varied Parameters: Learning Rate (</w:t>
      </w:r>
      <w:proofErr w:type="spellStart"/>
      <w:r w:rsidR="00AD2FF8" w:rsidRPr="00AD2FF8">
        <w:rPr>
          <w:rFonts w:ascii="Times New Roman" w:hAnsi="Times New Roman" w:cs="Times New Roman"/>
        </w:rPr>
        <w:t>lr</w:t>
      </w:r>
      <w:proofErr w:type="spellEnd"/>
      <w:r w:rsidR="00AD2FF8" w:rsidRPr="00AD2FF8">
        <w:rPr>
          <w:rFonts w:ascii="Times New Roman" w:hAnsi="Times New Roman" w:cs="Times New Roman"/>
        </w:rPr>
        <w:t>), Batch Size (bs), and Optimizer (opt)</w:t>
      </w:r>
      <w:bookmarkEnd w:id="87"/>
    </w:p>
    <w:bookmarkEnd w:id="86"/>
    <w:bookmarkEnd w:id="88"/>
    <w:p w14:paraId="6F6E21EA" w14:textId="67CD19D8" w:rsidR="004615B5" w:rsidRDefault="00B10270" w:rsidP="00B10270">
      <w:pPr>
        <w:jc w:val="center"/>
        <w:rPr>
          <w:rFonts w:ascii="Times New Roman" w:hAnsi="Times New Roman" w:cs="Times New Roman"/>
        </w:rPr>
      </w:pPr>
      <w:r w:rsidRPr="00CD31FA">
        <w:rPr>
          <w:rFonts w:ascii="Times New Roman" w:hAnsi="Times New Roman" w:cs="Times New Roman"/>
          <w:noProof/>
        </w:rPr>
        <w:drawing>
          <wp:anchor distT="0" distB="0" distL="114300" distR="114300" simplePos="0" relativeHeight="251676672" behindDoc="0" locked="0" layoutInCell="1" allowOverlap="1" wp14:anchorId="46055337" wp14:editId="0F4E4E7A">
            <wp:simplePos x="0" y="0"/>
            <wp:positionH relativeFrom="column">
              <wp:posOffset>5206286</wp:posOffset>
            </wp:positionH>
            <wp:positionV relativeFrom="paragraph">
              <wp:posOffset>-165645</wp:posOffset>
            </wp:positionV>
            <wp:extent cx="882383" cy="291677"/>
            <wp:effectExtent l="0" t="0" r="0" b="0"/>
            <wp:wrapNone/>
            <wp:docPr id="38358883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8412" name="Picture 1" descr="A close-up of a sign&#10;&#10;Description automatically generated"/>
                    <pic:cNvPicPr/>
                  </pic:nvPicPr>
                  <pic:blipFill>
                    <a:blip r:embed="rId35"/>
                    <a:stretch>
                      <a:fillRect/>
                    </a:stretch>
                  </pic:blipFill>
                  <pic:spPr>
                    <a:xfrm>
                      <a:off x="0" y="0"/>
                      <a:ext cx="882383" cy="29167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i">
            <w:drawing>
              <wp:anchor distT="0" distB="0" distL="114300" distR="114300" simplePos="0" relativeHeight="251674624" behindDoc="0" locked="0" layoutInCell="1" allowOverlap="1" wp14:anchorId="4333F184" wp14:editId="5E75D96F">
                <wp:simplePos x="0" y="0"/>
                <wp:positionH relativeFrom="column">
                  <wp:posOffset>6006460</wp:posOffset>
                </wp:positionH>
                <wp:positionV relativeFrom="paragraph">
                  <wp:posOffset>129320</wp:posOffset>
                </wp:positionV>
                <wp:extent cx="27000" cy="14040"/>
                <wp:effectExtent l="50800" t="50800" r="49530" b="49530"/>
                <wp:wrapNone/>
                <wp:docPr id="1102304440" name="Ink 15"/>
                <wp:cNvGraphicFramePr/>
                <a:graphic xmlns:a="http://schemas.openxmlformats.org/drawingml/2006/main">
                  <a:graphicData uri="http://schemas.microsoft.com/office/word/2010/wordprocessingInk">
                    <w14:contentPart bwMode="auto" r:id="rId37">
                      <w14:nvContentPartPr>
                        <w14:cNvContentPartPr/>
                      </w14:nvContentPartPr>
                      <w14:xfrm>
                        <a:off x="0" y="0"/>
                        <a:ext cx="27000" cy="14040"/>
                      </w14:xfrm>
                    </w14:contentPart>
                  </a:graphicData>
                </a:graphic>
              </wp:anchor>
            </w:drawing>
          </mc:Choice>
          <mc:Fallback>
            <w:pict>
              <v:shapetype w14:anchorId="4DA2CD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471.55pt;margin-top:8.8pt;width:5pt;height:3.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">
                <v:imagedata r:id="rId39"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14:anchorId="314E1A5C" wp14:editId="10AB6613">
                <wp:simplePos x="0" y="0"/>
                <wp:positionH relativeFrom="column">
                  <wp:posOffset>5270980</wp:posOffset>
                </wp:positionH>
                <wp:positionV relativeFrom="paragraph">
                  <wp:posOffset>122480</wp:posOffset>
                </wp:positionV>
                <wp:extent cx="360" cy="360"/>
                <wp:effectExtent l="50800" t="50800" r="50800" b="50800"/>
                <wp:wrapNone/>
                <wp:docPr id="1058207208" name="Ink 14"/>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76269C65" id="Ink 14" o:spid="_x0000_s1026" type="#_x0000_t75" style="position:absolute;margin-left:413.65pt;margin-top:8.25pt;width:2.9pt;height:2.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">
                <v:imagedata r:id="rId41"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14:anchorId="417677FC" wp14:editId="4DD2AC90">
                <wp:simplePos x="0" y="0"/>
                <wp:positionH relativeFrom="column">
                  <wp:posOffset>5265940</wp:posOffset>
                </wp:positionH>
                <wp:positionV relativeFrom="paragraph">
                  <wp:posOffset>256760</wp:posOffset>
                </wp:positionV>
                <wp:extent cx="10080" cy="88560"/>
                <wp:effectExtent l="50800" t="50800" r="41275" b="51435"/>
                <wp:wrapNone/>
                <wp:docPr id="1704295756" name="Ink 13"/>
                <wp:cNvGraphicFramePr/>
                <a:graphic xmlns:a="http://schemas.openxmlformats.org/drawingml/2006/main">
                  <a:graphicData uri="http://schemas.microsoft.com/office/word/2010/wordprocessingInk">
                    <w14:contentPart bwMode="auto" r:id="rId42">
                      <w14:nvContentPartPr>
                        <w14:cNvContentPartPr/>
                      </w14:nvContentPartPr>
                      <w14:xfrm>
                        <a:off x="0" y="0"/>
                        <a:ext cx="10080" cy="88560"/>
                      </w14:xfrm>
                    </w14:contentPart>
                  </a:graphicData>
                </a:graphic>
              </wp:anchor>
            </w:drawing>
          </mc:Choice>
          <mc:Fallback>
            <w:pict>
              <v:shape w14:anchorId="495F6A7C" id="Ink 13" o:spid="_x0000_s1026" type="#_x0000_t75" style="position:absolute;margin-left:413.25pt;margin-top:18.8pt;width:3.65pt;height:9.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">
                <v:imagedata r:id="rId43"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14:anchorId="30C15024" wp14:editId="79A3165C">
                <wp:simplePos x="0" y="0"/>
                <wp:positionH relativeFrom="column">
                  <wp:posOffset>5385460</wp:posOffset>
                </wp:positionH>
                <wp:positionV relativeFrom="paragraph">
                  <wp:posOffset>142640</wp:posOffset>
                </wp:positionV>
                <wp:extent cx="230040" cy="2880"/>
                <wp:effectExtent l="63500" t="76200" r="62230" b="73660"/>
                <wp:wrapNone/>
                <wp:docPr id="1219764655"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230040" cy="2880"/>
                      </w14:xfrm>
                    </w14:contentPart>
                  </a:graphicData>
                </a:graphic>
              </wp:anchor>
            </w:drawing>
          </mc:Choice>
          <mc:Fallback>
            <w:pict>
              <v:shape w14:anchorId="5BBEE1F3" id="Ink 12" o:spid="_x0000_s1026" type="#_x0000_t75" style="position:absolute;margin-left:421.2pt;margin-top:8.45pt;width:23.75pt;height: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">
                <v:imagedata r:id="rId45"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14:anchorId="251655E1" wp14:editId="4A7E99E1">
                <wp:simplePos x="0" y="0"/>
                <wp:positionH relativeFrom="column">
                  <wp:posOffset>5976220</wp:posOffset>
                </wp:positionH>
                <wp:positionV relativeFrom="paragraph">
                  <wp:posOffset>145880</wp:posOffset>
                </wp:positionV>
                <wp:extent cx="28080" cy="177480"/>
                <wp:effectExtent l="76200" t="76200" r="73660" b="76835"/>
                <wp:wrapNone/>
                <wp:docPr id="971609855" name="Ink 11"/>
                <wp:cNvGraphicFramePr/>
                <a:graphic xmlns:a="http://schemas.openxmlformats.org/drawingml/2006/main">
                  <a:graphicData uri="http://schemas.microsoft.com/office/word/2010/wordprocessingInk">
                    <w14:contentPart bwMode="auto" r:id="rId46">
                      <w14:nvContentPartPr>
                        <w14:cNvContentPartPr/>
                      </w14:nvContentPartPr>
                      <w14:xfrm>
                        <a:off x="0" y="0"/>
                        <a:ext cx="28080" cy="177480"/>
                      </w14:xfrm>
                    </w14:contentPart>
                  </a:graphicData>
                </a:graphic>
              </wp:anchor>
            </w:drawing>
          </mc:Choice>
          <mc:Fallback>
            <w:pict>
              <v:shape w14:anchorId="66631C49" id="Ink 11" o:spid="_x0000_s1026" type="#_x0000_t75" style="position:absolute;margin-left:467.75pt;margin-top:8.7pt;width:7.85pt;height:19.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">
                <v:imagedata r:id="rId47" o:title=""/>
              </v:shape>
            </w:pict>
          </mc:Fallback>
        </mc:AlternateContent>
      </w:r>
      <w:r>
        <w:rPr>
          <w:rFonts w:ascii="Times New Roman" w:hAnsi="Times New Roman" w:cs="Times New Roman"/>
          <w:noProof/>
        </w:rPr>
        <mc:AlternateContent>
          <mc:Choice Requires="wpi">
            <w:drawing>
              <wp:anchor distT="0" distB="0" distL="114300" distR="114300" simplePos="0" relativeHeight="251669504" behindDoc="0" locked="0" layoutInCell="1" allowOverlap="1" wp14:anchorId="6EC687A6" wp14:editId="4E22021B">
                <wp:simplePos x="0" y="0"/>
                <wp:positionH relativeFrom="column">
                  <wp:posOffset>5244465</wp:posOffset>
                </wp:positionH>
                <wp:positionV relativeFrom="paragraph">
                  <wp:posOffset>121285</wp:posOffset>
                </wp:positionV>
                <wp:extent cx="431615" cy="227350"/>
                <wp:effectExtent l="38100" t="38100" r="76835" b="77470"/>
                <wp:wrapNone/>
                <wp:docPr id="1502069927" name="Ink 10"/>
                <wp:cNvGraphicFramePr/>
                <a:graphic xmlns:a="http://schemas.openxmlformats.org/drawingml/2006/main">
                  <a:graphicData uri="http://schemas.microsoft.com/office/word/2010/wordprocessingInk">
                    <w14:contentPart bwMode="auto" r:id="rId48">
                      <w14:nvContentPartPr>
                        <w14:cNvContentPartPr/>
                      </w14:nvContentPartPr>
                      <w14:xfrm>
                        <a:off x="0" y="0"/>
                        <a:ext cx="431615" cy="227350"/>
                      </w14:xfrm>
                    </w14:contentPart>
                  </a:graphicData>
                </a:graphic>
              </wp:anchor>
            </w:drawing>
          </mc:Choice>
          <mc:Fallback>
            <w:pict>
              <v:shape w14:anchorId="64AE0C46" id="Ink 10" o:spid="_x0000_s1026" type="#_x0000_t75" style="position:absolute;margin-left:412.25pt;margin-top:8.85pt;width:37.55pt;height:21.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">
                <v:imagedata r:id="rId49" o:title=""/>
              </v:shape>
            </w:pict>
          </mc:Fallback>
        </mc:AlternateContent>
      </w:r>
      <w:r>
        <w:rPr>
          <w:rFonts w:ascii="Times New Roman" w:hAnsi="Times New Roman" w:cs="Times New Roman"/>
          <w:noProof/>
        </w:rPr>
        <mc:AlternateContent>
          <mc:Choice Requires="wpi">
            <w:drawing>
              <wp:anchor distT="0" distB="0" distL="114300" distR="114300" simplePos="0" relativeHeight="251675648" behindDoc="0" locked="0" layoutInCell="1" allowOverlap="1" wp14:anchorId="446C5768" wp14:editId="3FF628CB">
                <wp:simplePos x="0" y="0"/>
                <wp:positionH relativeFrom="column">
                  <wp:posOffset>5326780</wp:posOffset>
                </wp:positionH>
                <wp:positionV relativeFrom="paragraph">
                  <wp:posOffset>179720</wp:posOffset>
                </wp:positionV>
                <wp:extent cx="624960" cy="130320"/>
                <wp:effectExtent l="114300" t="114300" r="124460" b="111125"/>
                <wp:wrapNone/>
                <wp:docPr id="376742715" name="Ink 3"/>
                <wp:cNvGraphicFramePr/>
                <a:graphic xmlns:a="http://schemas.openxmlformats.org/drawingml/2006/main">
                  <a:graphicData uri="http://schemas.microsoft.com/office/word/2010/wordprocessingInk">
                    <w14:contentPart bwMode="auto" r:id="rId50">
                      <w14:nvContentPartPr>
                        <w14:cNvContentPartPr/>
                      </w14:nvContentPartPr>
                      <w14:xfrm>
                        <a:off x="0" y="0"/>
                        <a:ext cx="624960" cy="130320"/>
                      </w14:xfrm>
                    </w14:contentPart>
                  </a:graphicData>
                </a:graphic>
              </wp:anchor>
            </w:drawing>
          </mc:Choice>
          <mc:Fallback>
            <w:pict>
              <v:shape w14:anchorId="44B0043F" id="Ink 3" o:spid="_x0000_s1026" type="#_x0000_t75" style="position:absolute;margin-left:414.5pt;margin-top:9.2pt;width:59.1pt;height:20.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">
                <v:imagedata r:id="rId51" o:title=""/>
              </v:shape>
            </w:pict>
          </mc:Fallback>
        </mc:AlternateContent>
      </w:r>
    </w:p>
    <w:p w14:paraId="3890B81F" w14:textId="53CED4C0" w:rsidR="00B21CC4" w:rsidRDefault="008F5F48" w:rsidP="00B21CC4">
      <w:pPr>
        <w:rPr>
          <w:rFonts w:ascii="Times New Roman" w:hAnsi="Times New Roman" w:cs="Times New Roman"/>
        </w:rPr>
      </w:pPr>
      <w:bookmarkStart w:id="89" w:name="_Hlk161527812"/>
      <w:r>
        <w:rPr>
          <w:rFonts w:ascii="Times New Roman" w:hAnsi="Times New Roman" w:cs="Times New Roman"/>
        </w:rPr>
        <w:t xml:space="preserve">Figure </w:t>
      </w:r>
      <w:r w:rsidR="00EB3E61">
        <w:rPr>
          <w:rFonts w:ascii="Times New Roman" w:hAnsi="Times New Roman" w:cs="Times New Roman"/>
        </w:rPr>
        <w:t>10</w:t>
      </w:r>
      <w:r w:rsidR="00B21CC4">
        <w:rPr>
          <w:rFonts w:ascii="Times New Roman" w:hAnsi="Times New Roman" w:cs="Times New Roman"/>
        </w:rPr>
        <w:t xml:space="preserve">. </w:t>
      </w:r>
      <w:r w:rsidR="00AD2FF8" w:rsidRPr="00AD2FF8">
        <w:rPr>
          <w:rFonts w:ascii="Times New Roman" w:hAnsi="Times New Roman" w:cs="Times New Roman"/>
        </w:rPr>
        <w:t xml:space="preserve">Comparison of </w:t>
      </w:r>
      <w:r w:rsidR="00CD31FA">
        <w:rPr>
          <w:rFonts w:ascii="Times New Roman" w:hAnsi="Times New Roman" w:cs="Times New Roman"/>
        </w:rPr>
        <w:t xml:space="preserve">Training and </w:t>
      </w:r>
      <w:r w:rsidR="00AD2FF8">
        <w:rPr>
          <w:rFonts w:ascii="Times New Roman" w:hAnsi="Times New Roman" w:cs="Times New Roman"/>
        </w:rPr>
        <w:t>Validation Loss</w:t>
      </w:r>
      <w:r w:rsidR="00AD2FF8" w:rsidRPr="00AD2FF8">
        <w:rPr>
          <w:rFonts w:ascii="Times New Roman" w:hAnsi="Times New Roman" w:cs="Times New Roman"/>
        </w:rPr>
        <w:t xml:space="preserve"> Among Various CNN Architectures with Varied Parameters: Learning Rate (</w:t>
      </w:r>
      <w:proofErr w:type="spellStart"/>
      <w:r w:rsidR="00AD2FF8" w:rsidRPr="00AD2FF8">
        <w:rPr>
          <w:rFonts w:ascii="Times New Roman" w:hAnsi="Times New Roman" w:cs="Times New Roman"/>
        </w:rPr>
        <w:t>lr</w:t>
      </w:r>
      <w:proofErr w:type="spellEnd"/>
      <w:r w:rsidR="00AD2FF8" w:rsidRPr="00AD2FF8">
        <w:rPr>
          <w:rFonts w:ascii="Times New Roman" w:hAnsi="Times New Roman" w:cs="Times New Roman"/>
        </w:rPr>
        <w:t>), Batch Size (bs), and Optimizer (opt)</w:t>
      </w:r>
    </w:p>
    <w:bookmarkEnd w:id="89"/>
    <w:p w14:paraId="35D5A856" w14:textId="426563B6" w:rsidR="008F5F48" w:rsidRDefault="00946498" w:rsidP="00F4498F">
      <w:pPr>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3F04CAC2" wp14:editId="48323784">
            <wp:simplePos x="0" y="0"/>
            <wp:positionH relativeFrom="column">
              <wp:posOffset>-466837</wp:posOffset>
            </wp:positionH>
            <wp:positionV relativeFrom="paragraph">
              <wp:posOffset>573891</wp:posOffset>
            </wp:positionV>
            <wp:extent cx="6146800" cy="4097655"/>
            <wp:effectExtent l="0" t="0" r="0" b="4445"/>
            <wp:wrapSquare wrapText="bothSides"/>
            <wp:docPr id="1808056787" name="Picture 2"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6787" name="Picture 2" descr="A graph of blue and orange bars&#10;&#10;Description automatically generated"/>
                    <pic:cNvPicPr/>
                  </pic:nvPicPr>
                  <pic:blipFill>
                    <a:blip r:embed="rId52"/>
                    <a:stretch>
                      <a:fillRect/>
                    </a:stretch>
                  </pic:blipFill>
                  <pic:spPr>
                    <a:xfrm>
                      <a:off x="0" y="0"/>
                      <a:ext cx="6146800" cy="4097655"/>
                    </a:xfrm>
                    <a:prstGeom prst="rect">
                      <a:avLst/>
                    </a:prstGeom>
                  </pic:spPr>
                </pic:pic>
              </a:graphicData>
            </a:graphic>
            <wp14:sizeRelH relativeFrom="page">
              <wp14:pctWidth>0</wp14:pctWidth>
            </wp14:sizeRelH>
            <wp14:sizeRelV relativeFrom="page">
              <wp14:pctHeight>0</wp14:pctHeight>
            </wp14:sizeRelV>
          </wp:anchor>
        </w:drawing>
      </w:r>
    </w:p>
    <w:p w14:paraId="5883E895" w14:textId="058BC212" w:rsidR="004615B5" w:rsidRDefault="00B10270" w:rsidP="00B10270">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5DA0DFDD" wp14:editId="4749679F">
            <wp:simplePos x="0" y="0"/>
            <wp:positionH relativeFrom="column">
              <wp:posOffset>-145473</wp:posOffset>
            </wp:positionH>
            <wp:positionV relativeFrom="paragraph">
              <wp:posOffset>0</wp:posOffset>
            </wp:positionV>
            <wp:extent cx="6141027" cy="4094018"/>
            <wp:effectExtent l="0" t="0" r="6350" b="0"/>
            <wp:wrapSquare wrapText="bothSides"/>
            <wp:docPr id="1115463553" name="Picture 16"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63553" name="Picture 16" descr="A graph with numbers and text&#10;&#10;Description automatically generated"/>
                    <pic:cNvPicPr/>
                  </pic:nvPicPr>
                  <pic:blipFill>
                    <a:blip r:embed="rId53"/>
                    <a:stretch>
                      <a:fillRect/>
                    </a:stretch>
                  </pic:blipFill>
                  <pic:spPr>
                    <a:xfrm>
                      <a:off x="0" y="0"/>
                      <a:ext cx="6141027" cy="4094018"/>
                    </a:xfrm>
                    <a:prstGeom prst="rect">
                      <a:avLst/>
                    </a:prstGeom>
                  </pic:spPr>
                </pic:pic>
              </a:graphicData>
            </a:graphic>
            <wp14:sizeRelH relativeFrom="page">
              <wp14:pctWidth>0</wp14:pctWidth>
            </wp14:sizeRelH>
            <wp14:sizeRelV relativeFrom="page">
              <wp14:pctHeight>0</wp14:pctHeight>
            </wp14:sizeRelV>
          </wp:anchor>
        </w:drawing>
      </w:r>
    </w:p>
    <w:p w14:paraId="70530038" w14:textId="3CEE09EE" w:rsidR="008F5F48" w:rsidRDefault="008F5F48" w:rsidP="00F4498F">
      <w:pPr>
        <w:rPr>
          <w:rFonts w:ascii="Times New Roman" w:hAnsi="Times New Roman" w:cs="Times New Roman"/>
        </w:rPr>
      </w:pPr>
      <w:bookmarkStart w:id="90" w:name="_Hlk161527822"/>
      <w:r>
        <w:rPr>
          <w:rFonts w:ascii="Times New Roman" w:hAnsi="Times New Roman" w:cs="Times New Roman"/>
        </w:rPr>
        <w:t xml:space="preserve">Figure </w:t>
      </w:r>
      <w:r w:rsidR="00EB3E61">
        <w:rPr>
          <w:rFonts w:ascii="Times New Roman" w:hAnsi="Times New Roman" w:cs="Times New Roman"/>
        </w:rPr>
        <w:t>11</w:t>
      </w:r>
      <w:r w:rsidR="00AD165A">
        <w:rPr>
          <w:rFonts w:ascii="Times New Roman" w:hAnsi="Times New Roman" w:cs="Times New Roman"/>
        </w:rPr>
        <w:t xml:space="preserve">. </w:t>
      </w:r>
      <w:bookmarkStart w:id="91" w:name="_Hlk161881318"/>
      <w:bookmarkStart w:id="92" w:name="_Hlk161527253"/>
      <w:r w:rsidR="00AD2FF8" w:rsidRPr="00AD2FF8">
        <w:rPr>
          <w:rFonts w:ascii="Times New Roman" w:hAnsi="Times New Roman" w:cs="Times New Roman"/>
        </w:rPr>
        <w:t xml:space="preserve">Comparison of </w:t>
      </w:r>
      <w:r w:rsidR="00E01E32">
        <w:rPr>
          <w:rFonts w:ascii="Times New Roman" w:hAnsi="Times New Roman" w:cs="Times New Roman"/>
        </w:rPr>
        <w:t xml:space="preserve">Average </w:t>
      </w:r>
      <w:r w:rsidR="00AD2FF8" w:rsidRPr="00AD2FF8">
        <w:rPr>
          <w:rFonts w:ascii="Times New Roman" w:hAnsi="Times New Roman" w:cs="Times New Roman"/>
        </w:rPr>
        <w:t>F1 Scores Among Various CNN Architectures with Varied Parameters: Learning Rate (</w:t>
      </w:r>
      <w:proofErr w:type="spellStart"/>
      <w:r w:rsidR="00AD2FF8" w:rsidRPr="00AD2FF8">
        <w:rPr>
          <w:rFonts w:ascii="Times New Roman" w:hAnsi="Times New Roman" w:cs="Times New Roman"/>
        </w:rPr>
        <w:t>lr</w:t>
      </w:r>
      <w:proofErr w:type="spellEnd"/>
      <w:r w:rsidR="00AD2FF8" w:rsidRPr="00AD2FF8">
        <w:rPr>
          <w:rFonts w:ascii="Times New Roman" w:hAnsi="Times New Roman" w:cs="Times New Roman"/>
        </w:rPr>
        <w:t>), Batch Size (bs), and Optimizer (opt)</w:t>
      </w:r>
      <w:bookmarkEnd w:id="91"/>
    </w:p>
    <w:p w14:paraId="7B2B902B" w14:textId="6A5E05FB" w:rsidR="00B10270" w:rsidRDefault="009D5DD1" w:rsidP="009D5DD1">
      <w:pPr>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7696" behindDoc="0" locked="0" layoutInCell="1" allowOverlap="1" wp14:anchorId="341869BE" wp14:editId="7FFF2031">
            <wp:simplePos x="0" y="0"/>
            <wp:positionH relativeFrom="column">
              <wp:posOffset>-332509</wp:posOffset>
            </wp:positionH>
            <wp:positionV relativeFrom="paragraph">
              <wp:posOffset>0</wp:posOffset>
            </wp:positionV>
            <wp:extent cx="6666345" cy="3927161"/>
            <wp:effectExtent l="0" t="0" r="1270" b="0"/>
            <wp:wrapSquare wrapText="bothSides"/>
            <wp:docPr id="1881725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5334" name="Picture 1881725334"/>
                    <pic:cNvPicPr/>
                  </pic:nvPicPr>
                  <pic:blipFill>
                    <a:blip r:embed="rId54"/>
                    <a:stretch>
                      <a:fillRect/>
                    </a:stretch>
                  </pic:blipFill>
                  <pic:spPr>
                    <a:xfrm>
                      <a:off x="0" y="0"/>
                      <a:ext cx="6666345" cy="3927161"/>
                    </a:xfrm>
                    <a:prstGeom prst="rect">
                      <a:avLst/>
                    </a:prstGeom>
                  </pic:spPr>
                </pic:pic>
              </a:graphicData>
            </a:graphic>
            <wp14:sizeRelH relativeFrom="page">
              <wp14:pctWidth>0</wp14:pctWidth>
            </wp14:sizeRelH>
            <wp14:sizeRelV relativeFrom="page">
              <wp14:pctHeight>0</wp14:pctHeight>
            </wp14:sizeRelV>
          </wp:anchor>
        </w:drawing>
      </w:r>
    </w:p>
    <w:p w14:paraId="4923AB82" w14:textId="22A79230" w:rsidR="00B10270" w:rsidRPr="00555009" w:rsidRDefault="00B10270" w:rsidP="00B10270">
      <w:pPr>
        <w:rPr>
          <w:rFonts w:ascii="Times New Roman" w:hAnsi="Times New Roman" w:cs="Times New Roman"/>
        </w:rPr>
      </w:pPr>
      <w:bookmarkStart w:id="93" w:name="_Hlk161964120"/>
      <w:r>
        <w:rPr>
          <w:rFonts w:ascii="Times New Roman" w:hAnsi="Times New Roman" w:cs="Times New Roman"/>
        </w:rPr>
        <w:t>Figure 1</w:t>
      </w:r>
      <w:r w:rsidR="00EB3E61">
        <w:rPr>
          <w:rFonts w:ascii="Times New Roman" w:hAnsi="Times New Roman" w:cs="Times New Roman"/>
        </w:rPr>
        <w:t>2</w:t>
      </w:r>
      <w:r>
        <w:rPr>
          <w:rFonts w:ascii="Times New Roman" w:hAnsi="Times New Roman" w:cs="Times New Roman"/>
        </w:rPr>
        <w:t xml:space="preserve">. </w:t>
      </w:r>
      <w:bookmarkStart w:id="94" w:name="_Hlk161527852"/>
      <w:r w:rsidRPr="00555009">
        <w:rPr>
          <w:rFonts w:ascii="Times New Roman" w:hAnsi="Times New Roman" w:cs="Times New Roman"/>
        </w:rPr>
        <w:t>F1 Score</w:t>
      </w:r>
      <w:r>
        <w:rPr>
          <w:rFonts w:ascii="Times New Roman" w:hAnsi="Times New Roman" w:cs="Times New Roman"/>
        </w:rPr>
        <w:t xml:space="preserve"> Per Species</w:t>
      </w:r>
      <w:r w:rsidRPr="00555009">
        <w:rPr>
          <w:rFonts w:ascii="Times New Roman" w:hAnsi="Times New Roman" w:cs="Times New Roman"/>
        </w:rPr>
        <w:t xml:space="preserve"> as a Function of </w:t>
      </w:r>
      <w:r>
        <w:rPr>
          <w:rFonts w:ascii="Times New Roman" w:hAnsi="Times New Roman" w:cs="Times New Roman"/>
        </w:rPr>
        <w:t>the Number of Images of Each Species Present in our Image Datase</w:t>
      </w:r>
      <w:r w:rsidR="009D5DD1">
        <w:rPr>
          <w:rFonts w:ascii="Times New Roman" w:hAnsi="Times New Roman" w:cs="Times New Roman"/>
        </w:rPr>
        <w:t xml:space="preserve">t </w:t>
      </w:r>
      <w:r w:rsidR="009D5DD1" w:rsidRPr="009D5DD1">
        <w:rPr>
          <w:rFonts w:ascii="Times New Roman" w:hAnsi="Times New Roman" w:cs="Times New Roman"/>
        </w:rPr>
        <w:t>Using a Logarithmic Fit</w:t>
      </w:r>
      <w:r>
        <w:rPr>
          <w:rFonts w:ascii="Times New Roman" w:hAnsi="Times New Roman" w:cs="Times New Roman"/>
        </w:rPr>
        <w:t xml:space="preserve"> </w:t>
      </w:r>
      <w:bookmarkStart w:id="95" w:name="_Hlk161527372"/>
      <w:r w:rsidR="009D5DD1">
        <w:rPr>
          <w:rFonts w:ascii="Times New Roman" w:hAnsi="Times New Roman" w:cs="Times New Roman"/>
        </w:rPr>
        <w:t xml:space="preserve">Based on </w:t>
      </w:r>
      <w:bookmarkStart w:id="96" w:name="_Hlk161977407"/>
      <w:r w:rsidR="009D5DD1">
        <w:rPr>
          <w:rFonts w:ascii="Times New Roman" w:hAnsi="Times New Roman" w:cs="Times New Roman"/>
        </w:rPr>
        <w:t>our</w:t>
      </w:r>
      <w:r>
        <w:rPr>
          <w:rFonts w:ascii="Times New Roman" w:hAnsi="Times New Roman" w:cs="Times New Roman"/>
        </w:rPr>
        <w:t xml:space="preserve"> </w:t>
      </w:r>
      <w:bookmarkStart w:id="97" w:name="_Hlk161881200"/>
      <w:r w:rsidR="009D5DD1">
        <w:rPr>
          <w:rFonts w:ascii="Times New Roman" w:hAnsi="Times New Roman" w:cs="Times New Roman"/>
        </w:rPr>
        <w:t xml:space="preserve">CNN </w:t>
      </w:r>
      <w:r w:rsidRPr="00555009">
        <w:rPr>
          <w:rFonts w:ascii="Times New Roman" w:hAnsi="Times New Roman" w:cs="Times New Roman"/>
        </w:rPr>
        <w:t>Model with</w:t>
      </w:r>
      <w:r>
        <w:rPr>
          <w:rFonts w:ascii="Times New Roman" w:hAnsi="Times New Roman" w:cs="Times New Roman"/>
        </w:rPr>
        <w:t xml:space="preserve"> Learning Rate of </w:t>
      </w:r>
      <w:r w:rsidR="00E01E32" w:rsidRPr="0017566A">
        <w:rPr>
          <w:rFonts w:ascii="Times New Roman" w:hAnsi="Times New Roman" w:cs="Times New Roman"/>
        </w:rPr>
        <w:t>0.001</w:t>
      </w:r>
      <w:r>
        <w:rPr>
          <w:rFonts w:ascii="Times New Roman" w:hAnsi="Times New Roman" w:cs="Times New Roman"/>
        </w:rPr>
        <w:t xml:space="preserve">, Batch Size of 16, and using the </w:t>
      </w:r>
      <w:r w:rsidR="00E01E32">
        <w:rPr>
          <w:rFonts w:ascii="Times New Roman" w:hAnsi="Times New Roman" w:cs="Times New Roman"/>
        </w:rPr>
        <w:t>SGD</w:t>
      </w:r>
      <w:r>
        <w:rPr>
          <w:rFonts w:ascii="Times New Roman" w:hAnsi="Times New Roman" w:cs="Times New Roman"/>
        </w:rPr>
        <w:t xml:space="preserve"> Optimizer (</w:t>
      </w:r>
      <w:proofErr w:type="spellStart"/>
      <w:r w:rsidRPr="00155103">
        <w:rPr>
          <w:rFonts w:ascii="Times New Roman" w:hAnsi="Times New Roman" w:cs="Times New Roman"/>
          <w:lang w:val="en-CA"/>
        </w:rPr>
        <w:t>lr</w:t>
      </w:r>
      <w:proofErr w:type="spellEnd"/>
      <w:r w:rsidRPr="00155103">
        <w:rPr>
          <w:rFonts w:ascii="Times New Roman" w:hAnsi="Times New Roman" w:cs="Times New Roman"/>
          <w:lang w:val="en-CA"/>
        </w:rPr>
        <w:t>=</w:t>
      </w:r>
      <w:r w:rsidR="00E01E32" w:rsidRPr="0017566A">
        <w:rPr>
          <w:rFonts w:ascii="Times New Roman" w:hAnsi="Times New Roman" w:cs="Times New Roman"/>
        </w:rPr>
        <w:t>0.001</w:t>
      </w:r>
      <w:r w:rsidRPr="00155103">
        <w:rPr>
          <w:rFonts w:ascii="Times New Roman" w:hAnsi="Times New Roman" w:cs="Times New Roman"/>
          <w:lang w:val="en-CA"/>
        </w:rPr>
        <w:t>_bs=16_opt=</w:t>
      </w:r>
      <w:r w:rsidR="00E01E32">
        <w:rPr>
          <w:rFonts w:ascii="Times New Roman" w:hAnsi="Times New Roman" w:cs="Times New Roman"/>
          <w:lang w:val="en-CA"/>
        </w:rPr>
        <w:t>SGD</w:t>
      </w:r>
      <w:r>
        <w:rPr>
          <w:rFonts w:ascii="Times New Roman" w:hAnsi="Times New Roman" w:cs="Times New Roman"/>
          <w:lang w:val="en-CA"/>
        </w:rPr>
        <w:t>)</w:t>
      </w:r>
      <w:bookmarkEnd w:id="94"/>
      <w:bookmarkEnd w:id="95"/>
      <w:bookmarkEnd w:id="96"/>
      <w:bookmarkEnd w:id="97"/>
    </w:p>
    <w:bookmarkEnd w:id="93"/>
    <w:p w14:paraId="4EC12781" w14:textId="77777777" w:rsidR="00B10270" w:rsidRDefault="00B10270" w:rsidP="00F4498F">
      <w:pPr>
        <w:rPr>
          <w:rFonts w:ascii="Times New Roman" w:hAnsi="Times New Roman" w:cs="Times New Roman"/>
        </w:rPr>
      </w:pPr>
    </w:p>
    <w:bookmarkEnd w:id="90"/>
    <w:bookmarkEnd w:id="92"/>
    <w:p w14:paraId="5ECBC4B8" w14:textId="47705A79" w:rsidR="008F5F48" w:rsidRDefault="008B00D2" w:rsidP="00C3322B">
      <w:pPr>
        <w:jc w:val="cente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99200" behindDoc="0" locked="0" layoutInCell="1" allowOverlap="1" wp14:anchorId="3C4BA807" wp14:editId="0E297ED6">
                <wp:simplePos x="0" y="0"/>
                <wp:positionH relativeFrom="column">
                  <wp:posOffset>2356853</wp:posOffset>
                </wp:positionH>
                <wp:positionV relativeFrom="paragraph">
                  <wp:posOffset>712931</wp:posOffset>
                </wp:positionV>
                <wp:extent cx="152280" cy="14760"/>
                <wp:effectExtent l="114300" t="114300" r="64135" b="112395"/>
                <wp:wrapNone/>
                <wp:docPr id="380362256" name="Ink 39"/>
                <wp:cNvGraphicFramePr/>
                <a:graphic xmlns:a="http://schemas.openxmlformats.org/drawingml/2006/main">
                  <a:graphicData uri="http://schemas.microsoft.com/office/word/2010/wordprocessingInk">
                    <w14:contentPart bwMode="auto" r:id="rId55">
                      <w14:nvContentPartPr>
                        <w14:cNvContentPartPr/>
                      </w14:nvContentPartPr>
                      <w14:xfrm>
                        <a:off x="0" y="0"/>
                        <a:ext cx="152280" cy="14760"/>
                      </w14:xfrm>
                    </w14:contentPart>
                  </a:graphicData>
                </a:graphic>
              </wp:anchor>
            </w:drawing>
          </mc:Choice>
          <mc:Fallback>
            <w:pict>
              <v:shape w14:anchorId="19ACB265" id="Ink 39" o:spid="_x0000_s1026" type="#_x0000_t75" style="position:absolute;margin-left:180.65pt;margin-top:51.2pt;width:21.95pt;height:1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698176" behindDoc="0" locked="0" layoutInCell="1" allowOverlap="1" wp14:anchorId="2929097D" wp14:editId="6FE26268">
                <wp:simplePos x="0" y="0"/>
                <wp:positionH relativeFrom="column">
                  <wp:posOffset>1789853</wp:posOffset>
                </wp:positionH>
                <wp:positionV relativeFrom="paragraph">
                  <wp:posOffset>699251</wp:posOffset>
                </wp:positionV>
                <wp:extent cx="108360" cy="22680"/>
                <wp:effectExtent l="114300" t="114300" r="57150" b="117475"/>
                <wp:wrapNone/>
                <wp:docPr id="43768113" name="Ink 38"/>
                <wp:cNvGraphicFramePr/>
                <a:graphic xmlns:a="http://schemas.openxmlformats.org/drawingml/2006/main">
                  <a:graphicData uri="http://schemas.microsoft.com/office/word/2010/wordprocessingInk">
                    <w14:contentPart bwMode="auto" r:id="rId57">
                      <w14:nvContentPartPr>
                        <w14:cNvContentPartPr/>
                      </w14:nvContentPartPr>
                      <w14:xfrm>
                        <a:off x="0" y="0"/>
                        <a:ext cx="108360" cy="22680"/>
                      </w14:xfrm>
                    </w14:contentPart>
                  </a:graphicData>
                </a:graphic>
              </wp:anchor>
            </w:drawing>
          </mc:Choice>
          <mc:Fallback>
            <w:pict>
              <v:shape w14:anchorId="0897A01C" id="Ink 38" o:spid="_x0000_s1026" type="#_x0000_t75" style="position:absolute;margin-left:136pt;margin-top:50.1pt;width:18.5pt;height:11.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">
                <v:imagedata r:id="rId58" o:title=""/>
              </v:shape>
            </w:pict>
          </mc:Fallback>
        </mc:AlternateContent>
      </w:r>
      <w:r>
        <w:rPr>
          <w:rFonts w:ascii="Times New Roman" w:hAnsi="Times New Roman" w:cs="Times New Roman"/>
          <w:noProof/>
        </w:rPr>
        <mc:AlternateContent>
          <mc:Choice Requires="wpi">
            <w:drawing>
              <wp:anchor distT="0" distB="0" distL="114300" distR="114300" simplePos="0" relativeHeight="251697152" behindDoc="0" locked="0" layoutInCell="1" allowOverlap="1" wp14:anchorId="1B4E6297" wp14:editId="1F1A63A2">
                <wp:simplePos x="0" y="0"/>
                <wp:positionH relativeFrom="column">
                  <wp:posOffset>2218973</wp:posOffset>
                </wp:positionH>
                <wp:positionV relativeFrom="paragraph">
                  <wp:posOffset>719051</wp:posOffset>
                </wp:positionV>
                <wp:extent cx="128880" cy="360"/>
                <wp:effectExtent l="114300" t="114300" r="62230" b="114300"/>
                <wp:wrapNone/>
                <wp:docPr id="528760684" name="Ink 37"/>
                <wp:cNvGraphicFramePr/>
                <a:graphic xmlns:a="http://schemas.openxmlformats.org/drawingml/2006/main">
                  <a:graphicData uri="http://schemas.microsoft.com/office/word/2010/wordprocessingInk">
                    <w14:contentPart bwMode="auto" r:id="rId59">
                      <w14:nvContentPartPr>
                        <w14:cNvContentPartPr/>
                      </w14:nvContentPartPr>
                      <w14:xfrm>
                        <a:off x="0" y="0"/>
                        <a:ext cx="128880" cy="360"/>
                      </w14:xfrm>
                    </w14:contentPart>
                  </a:graphicData>
                </a:graphic>
              </wp:anchor>
            </w:drawing>
          </mc:Choice>
          <mc:Fallback>
            <w:pict>
              <v:shape w14:anchorId="74CBF0C1" id="Ink 37" o:spid="_x0000_s1026" type="#_x0000_t75" style="position:absolute;margin-left:169.75pt;margin-top:51.65pt;width:20.1pt;height:9.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">
                <v:imagedata r:id="rId60" o:title=""/>
              </v:shape>
            </w:pict>
          </mc:Fallback>
        </mc:AlternateContent>
      </w:r>
      <w:r>
        <w:rPr>
          <w:rFonts w:ascii="Times New Roman" w:hAnsi="Times New Roman" w:cs="Times New Roman"/>
          <w:noProof/>
        </w:rPr>
        <mc:AlternateContent>
          <mc:Choice Requires="wpi">
            <w:drawing>
              <wp:anchor distT="0" distB="0" distL="114300" distR="114300" simplePos="0" relativeHeight="251696128" behindDoc="0" locked="0" layoutInCell="1" allowOverlap="1" wp14:anchorId="51301F79" wp14:editId="6ED903EA">
                <wp:simplePos x="0" y="0"/>
                <wp:positionH relativeFrom="column">
                  <wp:posOffset>2228215</wp:posOffset>
                </wp:positionH>
                <wp:positionV relativeFrom="paragraph">
                  <wp:posOffset>699770</wp:posOffset>
                </wp:positionV>
                <wp:extent cx="325120" cy="42545"/>
                <wp:effectExtent l="114300" t="114300" r="81280" b="122555"/>
                <wp:wrapNone/>
                <wp:docPr id="2092838008" name="Ink 36"/>
                <wp:cNvGraphicFramePr/>
                <a:graphic xmlns:a="http://schemas.openxmlformats.org/drawingml/2006/main">
                  <a:graphicData uri="http://schemas.microsoft.com/office/word/2010/wordprocessingInk">
                    <w14:contentPart bwMode="auto" r:id="rId61">
                      <w14:nvContentPartPr>
                        <w14:cNvContentPartPr/>
                      </w14:nvContentPartPr>
                      <w14:xfrm>
                        <a:off x="0" y="0"/>
                        <a:ext cx="325120" cy="42545"/>
                      </w14:xfrm>
                    </w14:contentPart>
                  </a:graphicData>
                </a:graphic>
              </wp:anchor>
            </w:drawing>
          </mc:Choice>
          <mc:Fallback>
            <w:pict>
              <v:shape w14:anchorId="635717AF" id="Ink 36" o:spid="_x0000_s1026" type="#_x0000_t75" style="position:absolute;margin-left:170.5pt;margin-top:50.25pt;width:35.5pt;height:13.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">
                <v:imagedata r:id="rId62" o:title=""/>
              </v:shape>
            </w:pict>
          </mc:Fallback>
        </mc:AlternateContent>
      </w:r>
      <w:r>
        <w:rPr>
          <w:rFonts w:ascii="Times New Roman" w:hAnsi="Times New Roman" w:cs="Times New Roman"/>
          <w:noProof/>
        </w:rPr>
        <mc:AlternateContent>
          <mc:Choice Requires="wpi">
            <w:drawing>
              <wp:anchor distT="0" distB="0" distL="114300" distR="114300" simplePos="0" relativeHeight="251693056" behindDoc="0" locked="0" layoutInCell="1" allowOverlap="1" wp14:anchorId="58CC1AD8" wp14:editId="41DF3226">
                <wp:simplePos x="0" y="0"/>
                <wp:positionH relativeFrom="column">
                  <wp:posOffset>1729105</wp:posOffset>
                </wp:positionH>
                <wp:positionV relativeFrom="paragraph">
                  <wp:posOffset>709930</wp:posOffset>
                </wp:positionV>
                <wp:extent cx="2228850" cy="40005"/>
                <wp:effectExtent l="114300" t="114300" r="120650" b="112395"/>
                <wp:wrapNone/>
                <wp:docPr id="2108877654" name="Ink 33"/>
                <wp:cNvGraphicFramePr/>
                <a:graphic xmlns:a="http://schemas.openxmlformats.org/drawingml/2006/main">
                  <a:graphicData uri="http://schemas.microsoft.com/office/word/2010/wordprocessingInk">
                    <w14:contentPart bwMode="auto" r:id="rId63">
                      <w14:nvContentPartPr>
                        <w14:cNvContentPartPr/>
                      </w14:nvContentPartPr>
                      <w14:xfrm>
                        <a:off x="0" y="0"/>
                        <a:ext cx="2228850" cy="40005"/>
                      </w14:xfrm>
                    </w14:contentPart>
                  </a:graphicData>
                </a:graphic>
              </wp:anchor>
            </w:drawing>
          </mc:Choice>
          <mc:Fallback>
            <w:pict>
              <v:shape w14:anchorId="7AA58111" id="Ink 33" o:spid="_x0000_s1026" type="#_x0000_t75" style="position:absolute;margin-left:131.2pt;margin-top:51pt;width:185.4pt;height:12.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">
                <v:imagedata r:id="rId64" o:title=""/>
              </v:shape>
            </w:pict>
          </mc:Fallback>
        </mc:AlternateContent>
      </w:r>
      <w:r>
        <w:rPr>
          <w:rFonts w:ascii="Times New Roman" w:hAnsi="Times New Roman" w:cs="Times New Roman"/>
          <w:noProof/>
        </w:rPr>
        <mc:AlternateContent>
          <mc:Choice Requires="wpi">
            <w:drawing>
              <wp:anchor distT="0" distB="0" distL="114300" distR="114300" simplePos="0" relativeHeight="251681792" behindDoc="0" locked="0" layoutInCell="1" allowOverlap="1" wp14:anchorId="698FA741" wp14:editId="517D86A5">
                <wp:simplePos x="0" y="0"/>
                <wp:positionH relativeFrom="column">
                  <wp:posOffset>1833895</wp:posOffset>
                </wp:positionH>
                <wp:positionV relativeFrom="paragraph">
                  <wp:posOffset>633572</wp:posOffset>
                </wp:positionV>
                <wp:extent cx="2454120" cy="121320"/>
                <wp:effectExtent l="114300" t="114300" r="137160" b="120015"/>
                <wp:wrapNone/>
                <wp:docPr id="1768794858" name="Ink 22"/>
                <wp:cNvGraphicFramePr/>
                <a:graphic xmlns:a="http://schemas.openxmlformats.org/drawingml/2006/main">
                  <a:graphicData uri="http://schemas.microsoft.com/office/word/2010/wordprocessingInk">
                    <w14:contentPart bwMode="auto" r:id="rId65">
                      <w14:nvContentPartPr>
                        <w14:cNvContentPartPr/>
                      </w14:nvContentPartPr>
                      <w14:xfrm>
                        <a:off x="0" y="0"/>
                        <a:ext cx="2454120" cy="121320"/>
                      </w14:xfrm>
                    </w14:contentPart>
                  </a:graphicData>
                </a:graphic>
              </wp:anchor>
            </w:drawing>
          </mc:Choice>
          <mc:Fallback>
            <w:pict>
              <v:shape w14:anchorId="12AF0BDD" id="Ink 22" o:spid="_x0000_s1026" type="#_x0000_t75" style="position:absolute;margin-left:139.45pt;margin-top:44.95pt;width:203.2pt;height:19.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">
                <v:imagedata r:id="rId66" o:title=""/>
              </v:shape>
            </w:pict>
          </mc:Fallback>
        </mc:AlternateContent>
      </w:r>
      <w:r w:rsidR="00B10270">
        <w:rPr>
          <w:rFonts w:ascii="Times New Roman" w:hAnsi="Times New Roman" w:cs="Times New Roman"/>
          <w:noProof/>
        </w:rPr>
        <w:drawing>
          <wp:inline distT="0" distB="0" distL="0" distR="0" wp14:anchorId="228DDEC1" wp14:editId="715AA41E">
            <wp:extent cx="6945657" cy="5759355"/>
            <wp:effectExtent l="0" t="0" r="1270" b="0"/>
            <wp:docPr id="2086991861" name="Picture 11"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1861" name="Picture 11" descr="A graph with numbers and symbols&#10;&#10;Description automatically generated with medium confidence"/>
                    <pic:cNvPicPr/>
                  </pic:nvPicPr>
                  <pic:blipFill rotWithShape="1">
                    <a:blip r:embed="rId67"/>
                    <a:srcRect b="6716"/>
                    <a:stretch/>
                  </pic:blipFill>
                  <pic:spPr bwMode="auto">
                    <a:xfrm>
                      <a:off x="0" y="0"/>
                      <a:ext cx="6976178" cy="5784663"/>
                    </a:xfrm>
                    <a:prstGeom prst="rect">
                      <a:avLst/>
                    </a:prstGeom>
                    <a:ln>
                      <a:noFill/>
                    </a:ln>
                    <a:extLst>
                      <a:ext uri="{53640926-AAD7-44D8-BBD7-CCE9431645EC}">
                        <a14:shadowObscured xmlns:a14="http://schemas.microsoft.com/office/drawing/2010/main"/>
                      </a:ext>
                    </a:extLst>
                  </pic:spPr>
                </pic:pic>
              </a:graphicData>
            </a:graphic>
          </wp:inline>
        </w:drawing>
      </w:r>
    </w:p>
    <w:p w14:paraId="4B7145A4" w14:textId="02864A13" w:rsidR="008F5F48" w:rsidRDefault="008F5F48" w:rsidP="00F4498F">
      <w:pPr>
        <w:rPr>
          <w:rFonts w:ascii="Times New Roman" w:hAnsi="Times New Roman" w:cs="Times New Roman"/>
        </w:rPr>
      </w:pPr>
      <w:r>
        <w:rPr>
          <w:rFonts w:ascii="Times New Roman" w:hAnsi="Times New Roman" w:cs="Times New Roman"/>
        </w:rPr>
        <w:t xml:space="preserve">Figure </w:t>
      </w:r>
      <w:r w:rsidR="00EB3E61">
        <w:rPr>
          <w:rFonts w:ascii="Times New Roman" w:hAnsi="Times New Roman" w:cs="Times New Roman"/>
        </w:rPr>
        <w:t>13</w:t>
      </w:r>
      <w:r w:rsidR="00E90859">
        <w:rPr>
          <w:rFonts w:ascii="Times New Roman" w:hAnsi="Times New Roman" w:cs="Times New Roman"/>
        </w:rPr>
        <w:t xml:space="preserve">. </w:t>
      </w:r>
      <w:bookmarkStart w:id="98" w:name="_Hlk161977485"/>
      <w:bookmarkStart w:id="99" w:name="_Hlk161881527"/>
      <w:r w:rsidR="00E90859" w:rsidRPr="00E90859">
        <w:rPr>
          <w:rFonts w:ascii="Times New Roman" w:hAnsi="Times New Roman" w:cs="Times New Roman"/>
        </w:rPr>
        <w:t xml:space="preserve">Normalized Confusion Matrix by Genus </w:t>
      </w:r>
      <w:bookmarkStart w:id="100" w:name="_Hlk161527334"/>
      <w:r w:rsidR="00E90859" w:rsidRPr="00E90859">
        <w:rPr>
          <w:rFonts w:ascii="Times New Roman" w:hAnsi="Times New Roman" w:cs="Times New Roman"/>
        </w:rPr>
        <w:t>for</w:t>
      </w:r>
      <w:r w:rsidR="00E90859">
        <w:rPr>
          <w:rFonts w:ascii="Times New Roman" w:hAnsi="Times New Roman" w:cs="Times New Roman"/>
        </w:rPr>
        <w:t xml:space="preserve"> </w:t>
      </w:r>
      <w:r w:rsidR="009D5DD1">
        <w:rPr>
          <w:rFonts w:ascii="Times New Roman" w:hAnsi="Times New Roman" w:cs="Times New Roman"/>
        </w:rPr>
        <w:t>CNN Model</w:t>
      </w:r>
      <w:r w:rsidR="00C3322B" w:rsidRPr="00555009">
        <w:rPr>
          <w:rFonts w:ascii="Times New Roman" w:hAnsi="Times New Roman" w:cs="Times New Roman"/>
        </w:rPr>
        <w:t xml:space="preserve"> with</w:t>
      </w:r>
      <w:r w:rsidR="00C3322B">
        <w:rPr>
          <w:rFonts w:ascii="Times New Roman" w:hAnsi="Times New Roman" w:cs="Times New Roman"/>
        </w:rPr>
        <w:t xml:space="preserve"> Learning Rate of </w:t>
      </w:r>
      <w:r w:rsidR="00E01E32" w:rsidRPr="0017566A">
        <w:rPr>
          <w:rFonts w:ascii="Times New Roman" w:hAnsi="Times New Roman" w:cs="Times New Roman"/>
        </w:rPr>
        <w:t>0.001</w:t>
      </w:r>
      <w:r w:rsidR="00C3322B">
        <w:rPr>
          <w:rFonts w:ascii="Times New Roman" w:hAnsi="Times New Roman" w:cs="Times New Roman"/>
        </w:rPr>
        <w:t xml:space="preserve">, Batch Size of 16, and using the </w:t>
      </w:r>
      <w:r w:rsidR="00E01E32">
        <w:rPr>
          <w:rFonts w:ascii="Times New Roman" w:hAnsi="Times New Roman" w:cs="Times New Roman"/>
        </w:rPr>
        <w:t>SGD</w:t>
      </w:r>
      <w:r w:rsidR="00C3322B">
        <w:rPr>
          <w:rFonts w:ascii="Times New Roman" w:hAnsi="Times New Roman" w:cs="Times New Roman"/>
        </w:rPr>
        <w:t xml:space="preserve"> Optimizer (</w:t>
      </w:r>
      <w:proofErr w:type="spellStart"/>
      <w:r w:rsidR="00C3322B" w:rsidRPr="00155103">
        <w:rPr>
          <w:rFonts w:ascii="Times New Roman" w:hAnsi="Times New Roman" w:cs="Times New Roman"/>
          <w:lang w:val="en-CA"/>
        </w:rPr>
        <w:t>lr</w:t>
      </w:r>
      <w:proofErr w:type="spellEnd"/>
      <w:r w:rsidR="00C3322B" w:rsidRPr="00155103">
        <w:rPr>
          <w:rFonts w:ascii="Times New Roman" w:hAnsi="Times New Roman" w:cs="Times New Roman"/>
          <w:lang w:val="en-CA"/>
        </w:rPr>
        <w:t>=</w:t>
      </w:r>
      <w:r w:rsidR="00E01E32" w:rsidRPr="0017566A">
        <w:rPr>
          <w:rFonts w:ascii="Times New Roman" w:hAnsi="Times New Roman" w:cs="Times New Roman"/>
        </w:rPr>
        <w:t>0.001</w:t>
      </w:r>
      <w:r w:rsidR="00C3322B" w:rsidRPr="00155103">
        <w:rPr>
          <w:rFonts w:ascii="Times New Roman" w:hAnsi="Times New Roman" w:cs="Times New Roman"/>
          <w:lang w:val="en-CA"/>
        </w:rPr>
        <w:t>_bs=16_opt=</w:t>
      </w:r>
      <w:r w:rsidR="00E01E32">
        <w:rPr>
          <w:rFonts w:ascii="Times New Roman" w:hAnsi="Times New Roman" w:cs="Times New Roman"/>
          <w:lang w:val="en-CA"/>
        </w:rPr>
        <w:t>SGD</w:t>
      </w:r>
      <w:r w:rsidR="00C3322B">
        <w:rPr>
          <w:rFonts w:ascii="Times New Roman" w:hAnsi="Times New Roman" w:cs="Times New Roman"/>
          <w:lang w:val="en-CA"/>
        </w:rPr>
        <w:t>)</w:t>
      </w:r>
      <w:bookmarkEnd w:id="98"/>
    </w:p>
    <w:bookmarkEnd w:id="99"/>
    <w:bookmarkEnd w:id="100"/>
    <w:p w14:paraId="73EC2EB8" w14:textId="1E138AC4" w:rsidR="00DF2279" w:rsidRDefault="00DF2279" w:rsidP="00F4498F">
      <w:pPr>
        <w:rPr>
          <w:rFonts w:ascii="Times New Roman" w:hAnsi="Times New Roman" w:cs="Times New Roman"/>
        </w:rPr>
      </w:pPr>
    </w:p>
    <w:p w14:paraId="4B99760F" w14:textId="01C4F8EA" w:rsidR="008F5F48" w:rsidRDefault="008F5F48" w:rsidP="00F4498F">
      <w:pPr>
        <w:rPr>
          <w:rFonts w:ascii="Times New Roman" w:hAnsi="Times New Roman" w:cs="Times New Roman"/>
        </w:rPr>
      </w:pPr>
    </w:p>
    <w:p w14:paraId="0AF3A1F3" w14:textId="5B283EC9" w:rsidR="00441599" w:rsidRDefault="00441599" w:rsidP="0044159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1FD9018" wp14:editId="03E426C0">
            <wp:extent cx="3784749" cy="7337742"/>
            <wp:effectExtent l="12700" t="12700" r="12700" b="15875"/>
            <wp:docPr id="1235984910" name="Picture 6" descr="A spider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4910" name="Picture 6" descr="A spider on a purple background&#10;&#10;Description automatically generated"/>
                    <pic:cNvPicPr/>
                  </pic:nvPicPr>
                  <pic:blipFill rotWithShape="1">
                    <a:blip r:embed="rId68"/>
                    <a:srcRect t="2045"/>
                    <a:stretch/>
                  </pic:blipFill>
                  <pic:spPr bwMode="auto">
                    <a:xfrm>
                      <a:off x="0" y="0"/>
                      <a:ext cx="3867284" cy="7497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CC7F1" w14:textId="7BABBD7A" w:rsidR="00C07FAE" w:rsidRDefault="00441599" w:rsidP="00534478">
      <w:pPr>
        <w:rPr>
          <w:rFonts w:ascii="Times New Roman" w:hAnsi="Times New Roman" w:cs="Times New Roman"/>
        </w:rPr>
      </w:pPr>
      <w:r>
        <w:rPr>
          <w:rFonts w:ascii="Times New Roman" w:hAnsi="Times New Roman" w:cs="Times New Roman"/>
        </w:rPr>
        <w:t>Figure 1</w:t>
      </w:r>
      <w:r w:rsidR="00EB3E61">
        <w:rPr>
          <w:rFonts w:ascii="Times New Roman" w:hAnsi="Times New Roman" w:cs="Times New Roman"/>
        </w:rPr>
        <w:t>4</w:t>
      </w:r>
      <w:r w:rsidR="00047DAF">
        <w:rPr>
          <w:rFonts w:ascii="Times New Roman" w:hAnsi="Times New Roman" w:cs="Times New Roman"/>
        </w:rPr>
        <w:t xml:space="preserve">. </w:t>
      </w:r>
      <w:bookmarkStart w:id="101" w:name="_Hlk161881596"/>
      <w:r w:rsidR="00C07FAE" w:rsidRPr="00C07FAE">
        <w:rPr>
          <w:rFonts w:ascii="Times New Roman" w:hAnsi="Times New Roman" w:cs="Times New Roman"/>
        </w:rPr>
        <w:t xml:space="preserve">Visualization of Gradient-weighted Class Activation Mappings (Grad-CAM) across </w:t>
      </w:r>
      <w:r w:rsidR="00214FBE">
        <w:rPr>
          <w:rFonts w:ascii="Times New Roman" w:hAnsi="Times New Roman" w:cs="Times New Roman"/>
        </w:rPr>
        <w:t>R</w:t>
      </w:r>
      <w:r w:rsidR="00214FBE" w:rsidRPr="00214FBE">
        <w:rPr>
          <w:rFonts w:ascii="Times New Roman" w:hAnsi="Times New Roman" w:cs="Times New Roman"/>
        </w:rPr>
        <w:t xml:space="preserve">esidual </w:t>
      </w:r>
      <w:r w:rsidR="00214FBE">
        <w:rPr>
          <w:rFonts w:ascii="Times New Roman" w:hAnsi="Times New Roman" w:cs="Times New Roman"/>
        </w:rPr>
        <w:t>Bl</w:t>
      </w:r>
      <w:r w:rsidR="00214FBE" w:rsidRPr="00214FBE">
        <w:rPr>
          <w:rFonts w:ascii="Times New Roman" w:hAnsi="Times New Roman" w:cs="Times New Roman"/>
        </w:rPr>
        <w:t>ocks</w:t>
      </w:r>
      <w:r w:rsidR="00214FBE">
        <w:rPr>
          <w:rFonts w:ascii="Times New Roman" w:hAnsi="Times New Roman" w:cs="Times New Roman"/>
        </w:rPr>
        <w:t xml:space="preserve"> </w:t>
      </w:r>
      <w:r w:rsidR="00C07FAE" w:rsidRPr="00C07FAE">
        <w:rPr>
          <w:rFonts w:ascii="Times New Roman" w:hAnsi="Times New Roman" w:cs="Times New Roman"/>
        </w:rPr>
        <w:t xml:space="preserve">in </w:t>
      </w:r>
      <w:r w:rsidR="00E01E32">
        <w:rPr>
          <w:rFonts w:ascii="Times New Roman" w:hAnsi="Times New Roman" w:cs="Times New Roman"/>
        </w:rPr>
        <w:t xml:space="preserve">our CNN </w:t>
      </w:r>
      <w:r w:rsidR="00E01E32" w:rsidRPr="00555009">
        <w:rPr>
          <w:rFonts w:ascii="Times New Roman" w:hAnsi="Times New Roman" w:cs="Times New Roman"/>
        </w:rPr>
        <w:t>Model with</w:t>
      </w:r>
      <w:r w:rsidR="00E01E32">
        <w:rPr>
          <w:rFonts w:ascii="Times New Roman" w:hAnsi="Times New Roman" w:cs="Times New Roman"/>
        </w:rPr>
        <w:t xml:space="preserve"> Learning Rate of </w:t>
      </w:r>
      <w:r w:rsidR="00E01E32" w:rsidRPr="0017566A">
        <w:rPr>
          <w:rFonts w:ascii="Times New Roman" w:hAnsi="Times New Roman" w:cs="Times New Roman"/>
        </w:rPr>
        <w:t>0.001</w:t>
      </w:r>
      <w:r w:rsidR="00E01E32">
        <w:rPr>
          <w:rFonts w:ascii="Times New Roman" w:hAnsi="Times New Roman" w:cs="Times New Roman"/>
        </w:rPr>
        <w:t>, Batch Size of 16, and using the SGD Optimizer (</w:t>
      </w:r>
      <w:proofErr w:type="spellStart"/>
      <w:r w:rsidR="00E01E32" w:rsidRPr="00155103">
        <w:rPr>
          <w:rFonts w:ascii="Times New Roman" w:hAnsi="Times New Roman" w:cs="Times New Roman"/>
          <w:lang w:val="en-CA"/>
        </w:rPr>
        <w:t>lr</w:t>
      </w:r>
      <w:proofErr w:type="spellEnd"/>
      <w:r w:rsidR="00E01E32" w:rsidRPr="00155103">
        <w:rPr>
          <w:rFonts w:ascii="Times New Roman" w:hAnsi="Times New Roman" w:cs="Times New Roman"/>
          <w:lang w:val="en-CA"/>
        </w:rPr>
        <w:t>=</w:t>
      </w:r>
      <w:r w:rsidR="00E01E32" w:rsidRPr="0017566A">
        <w:rPr>
          <w:rFonts w:ascii="Times New Roman" w:hAnsi="Times New Roman" w:cs="Times New Roman"/>
        </w:rPr>
        <w:t>0.001</w:t>
      </w:r>
      <w:r w:rsidR="00E01E32" w:rsidRPr="00155103">
        <w:rPr>
          <w:rFonts w:ascii="Times New Roman" w:hAnsi="Times New Roman" w:cs="Times New Roman"/>
          <w:lang w:val="en-CA"/>
        </w:rPr>
        <w:t>_bs=16_opt=</w:t>
      </w:r>
      <w:r w:rsidR="00E01E32">
        <w:rPr>
          <w:rFonts w:ascii="Times New Roman" w:hAnsi="Times New Roman" w:cs="Times New Roman"/>
          <w:lang w:val="en-CA"/>
        </w:rPr>
        <w:t xml:space="preserve">SGD) </w:t>
      </w:r>
      <w:r w:rsidR="00C07FAE">
        <w:rPr>
          <w:rFonts w:ascii="Times New Roman" w:hAnsi="Times New Roman" w:cs="Times New Roman"/>
        </w:rPr>
        <w:t xml:space="preserve">with a </w:t>
      </w:r>
      <w:r w:rsidR="00C07FAE" w:rsidRPr="00C07FAE">
        <w:rPr>
          <w:rFonts w:ascii="Times New Roman" w:hAnsi="Times New Roman" w:cs="Times New Roman"/>
        </w:rPr>
        <w:t>ResNet-50</w:t>
      </w:r>
      <w:r w:rsidR="00C07FAE">
        <w:rPr>
          <w:rFonts w:ascii="Times New Roman" w:hAnsi="Times New Roman" w:cs="Times New Roman"/>
        </w:rPr>
        <w:t xml:space="preserve"> </w:t>
      </w:r>
      <w:r w:rsidR="00C07FAE" w:rsidRPr="00C07FAE">
        <w:rPr>
          <w:rFonts w:ascii="Times New Roman" w:hAnsi="Times New Roman" w:cs="Times New Roman"/>
        </w:rPr>
        <w:t>Architectur</w:t>
      </w:r>
      <w:r w:rsidR="00E62370">
        <w:rPr>
          <w:rFonts w:ascii="Times New Roman" w:hAnsi="Times New Roman" w:cs="Times New Roman"/>
        </w:rPr>
        <w:t xml:space="preserve">e </w:t>
      </w:r>
      <w:r w:rsidR="00E62370" w:rsidRPr="00E62370">
        <w:rPr>
          <w:rFonts w:ascii="Times New Roman" w:hAnsi="Times New Roman" w:cs="Times New Roman"/>
        </w:rPr>
        <w:t xml:space="preserve">for an </w:t>
      </w:r>
      <w:bookmarkStart w:id="102" w:name="_Hlk161963136"/>
      <w:r w:rsidR="00E62370" w:rsidRPr="00E62370">
        <w:rPr>
          <w:rFonts w:ascii="Times New Roman" w:hAnsi="Times New Roman" w:cs="Times New Roman"/>
        </w:rPr>
        <w:t xml:space="preserve">image of </w:t>
      </w:r>
      <w:r w:rsidR="00E62370">
        <w:rPr>
          <w:rFonts w:ascii="Times New Roman" w:hAnsi="Times New Roman" w:cs="Times New Roman"/>
        </w:rPr>
        <w:t xml:space="preserve">a </w:t>
      </w:r>
      <w:r w:rsidR="00E62370" w:rsidRPr="00E62370">
        <w:rPr>
          <w:rFonts w:ascii="Times New Roman" w:hAnsi="Times New Roman" w:cs="Times New Roman"/>
          <w:i/>
          <w:iCs/>
        </w:rPr>
        <w:t xml:space="preserve">Culex </w:t>
      </w:r>
      <w:proofErr w:type="spellStart"/>
      <w:r w:rsidR="00E62370" w:rsidRPr="00E62370">
        <w:rPr>
          <w:rFonts w:ascii="Times New Roman" w:hAnsi="Times New Roman" w:cs="Times New Roman"/>
          <w:i/>
          <w:iCs/>
        </w:rPr>
        <w:t>pipiens</w:t>
      </w:r>
      <w:proofErr w:type="spellEnd"/>
      <w:r w:rsidR="00E62370" w:rsidRPr="00E62370">
        <w:rPr>
          <w:rFonts w:ascii="Times New Roman" w:hAnsi="Times New Roman" w:cs="Times New Roman"/>
          <w:i/>
          <w:iCs/>
        </w:rPr>
        <w:t xml:space="preserve"> </w:t>
      </w:r>
      <w:r w:rsidR="00E62370" w:rsidRPr="00E62370">
        <w:rPr>
          <w:rFonts w:ascii="Times New Roman" w:hAnsi="Times New Roman" w:cs="Times New Roman"/>
        </w:rPr>
        <w:t>specimen.</w:t>
      </w:r>
      <w:bookmarkEnd w:id="101"/>
    </w:p>
    <w:p w14:paraId="7C831178" w14:textId="28907C4C" w:rsidR="00A878BC" w:rsidRPr="006D449E" w:rsidRDefault="00AD3DAD" w:rsidP="00242D8C">
      <w:pPr>
        <w:pStyle w:val="Heading2"/>
        <w:spacing w:line="480" w:lineRule="auto"/>
      </w:pPr>
      <w:bookmarkStart w:id="103" w:name="_Toc161977248"/>
      <w:bookmarkEnd w:id="102"/>
      <w:r>
        <w:lastRenderedPageBreak/>
        <w:t>10</w:t>
      </w:r>
      <w:r w:rsidR="004B2138">
        <w:t xml:space="preserve">.2) </w:t>
      </w:r>
      <w:r w:rsidR="00A878BC">
        <w:t>Tables</w:t>
      </w:r>
      <w:bookmarkEnd w:id="103"/>
    </w:p>
    <w:p w14:paraId="665D5B6D" w14:textId="09AC34C5" w:rsidR="00F70DE3" w:rsidRPr="00F70DE3" w:rsidRDefault="00F70DE3" w:rsidP="009E4CAB">
      <w:pPr>
        <w:widowControl w:val="0"/>
        <w:autoSpaceDE w:val="0"/>
        <w:autoSpaceDN w:val="0"/>
        <w:adjustRightInd w:val="0"/>
        <w:spacing w:after="0"/>
        <w:rPr>
          <w:rFonts w:ascii="Times New Roman" w:hAnsi="Times New Roman" w:cs="Times New Roman"/>
          <w:bCs/>
          <w:color w:val="000000" w:themeColor="text1"/>
          <w:szCs w:val="36"/>
          <w:lang w:val="en-CA"/>
        </w:rPr>
      </w:pPr>
      <w:bookmarkStart w:id="104" w:name="_Hlk161527884"/>
      <w:r w:rsidRPr="00F70DE3">
        <w:rPr>
          <w:rFonts w:ascii="Times New Roman" w:hAnsi="Times New Roman" w:cs="Times New Roman"/>
          <w:bCs/>
          <w:color w:val="000000" w:themeColor="text1"/>
          <w:szCs w:val="36"/>
          <w:lang w:val="en-CA"/>
        </w:rPr>
        <w:t xml:space="preserve">Table 1. Number of Images Per Species Within </w:t>
      </w:r>
      <w:r w:rsidR="0098080B">
        <w:rPr>
          <w:rFonts w:ascii="Times New Roman" w:hAnsi="Times New Roman" w:cs="Times New Roman"/>
          <w:bCs/>
          <w:color w:val="000000" w:themeColor="text1"/>
          <w:szCs w:val="36"/>
          <w:lang w:val="en-CA"/>
        </w:rPr>
        <w:t>the Captured Image Dataset</w:t>
      </w:r>
    </w:p>
    <w:tbl>
      <w:tblPr>
        <w:tblStyle w:val="TableGrid"/>
        <w:tblW w:w="0" w:type="auto"/>
        <w:tblLook w:val="04A0" w:firstRow="1" w:lastRow="0" w:firstColumn="1" w:lastColumn="0" w:noHBand="0" w:noVBand="1"/>
        <w:tblPrChange w:id="105" w:author="Abdullah Zubair" w:date="2024-04-04T12:00:00Z">
          <w:tblPr>
            <w:tblStyle w:val="TableGrid"/>
            <w:tblW w:w="0" w:type="auto"/>
            <w:tblLook w:val="04A0" w:firstRow="1" w:lastRow="0" w:firstColumn="1" w:lastColumn="0" w:noHBand="0" w:noVBand="1"/>
          </w:tblPr>
        </w:tblPrChange>
      </w:tblPr>
      <w:tblGrid>
        <w:gridCol w:w="3503"/>
        <w:gridCol w:w="3503"/>
        <w:tblGridChange w:id="106">
          <w:tblGrid>
            <w:gridCol w:w="4675"/>
            <w:gridCol w:w="4675"/>
          </w:tblGrid>
        </w:tblGridChange>
      </w:tblGrid>
      <w:tr w:rsidR="00F70DE3" w:rsidRPr="00F70DE3" w14:paraId="15D2167D" w14:textId="77777777" w:rsidTr="000D344E">
        <w:trPr>
          <w:trHeight w:val="682"/>
          <w:trPrChange w:id="107" w:author="Abdullah Zubair" w:date="2024-04-04T12:00:00Z">
            <w:trPr>
              <w:trHeight w:val="432"/>
            </w:trPr>
          </w:trPrChange>
        </w:trPr>
        <w:tc>
          <w:tcPr>
            <w:tcW w:w="3503" w:type="dxa"/>
            <w:shd w:val="clear" w:color="auto" w:fill="D9D9D9" w:themeFill="background1" w:themeFillShade="D9"/>
            <w:vAlign w:val="bottom"/>
            <w:tcPrChange w:id="108" w:author="Abdullah Zubair" w:date="2024-04-04T12:00:00Z">
              <w:tcPr>
                <w:tcW w:w="4675" w:type="dxa"/>
                <w:shd w:val="clear" w:color="auto" w:fill="D9D9D9" w:themeFill="background1" w:themeFillShade="D9"/>
                <w:vAlign w:val="bottom"/>
              </w:tcPr>
            </w:tcPrChange>
          </w:tcPr>
          <w:bookmarkEnd w:id="104"/>
          <w:p w14:paraId="26895F8F" w14:textId="77777777" w:rsidR="00F70DE3" w:rsidRPr="00F70DE3" w:rsidRDefault="00F70DE3"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Species</w:t>
            </w:r>
          </w:p>
        </w:tc>
        <w:tc>
          <w:tcPr>
            <w:tcW w:w="3503" w:type="dxa"/>
            <w:shd w:val="clear" w:color="auto" w:fill="D9D9D9" w:themeFill="background1" w:themeFillShade="D9"/>
            <w:vAlign w:val="bottom"/>
            <w:tcPrChange w:id="109" w:author="Abdullah Zubair" w:date="2024-04-04T12:00:00Z">
              <w:tcPr>
                <w:tcW w:w="4675" w:type="dxa"/>
                <w:shd w:val="clear" w:color="auto" w:fill="D9D9D9" w:themeFill="background1" w:themeFillShade="D9"/>
                <w:vAlign w:val="bottom"/>
              </w:tcPr>
            </w:tcPrChange>
          </w:tcPr>
          <w:p w14:paraId="7F23A732" w14:textId="77777777" w:rsidR="00F70DE3" w:rsidRPr="00F70DE3" w:rsidRDefault="00F70DE3"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Image Count</w:t>
            </w:r>
          </w:p>
        </w:tc>
      </w:tr>
      <w:tr w:rsidR="00EA21E0" w:rsidRPr="00F70DE3" w14:paraId="233AF13B" w14:textId="77777777" w:rsidTr="000D344E">
        <w:trPr>
          <w:trHeight w:val="440"/>
        </w:trPr>
        <w:tc>
          <w:tcPr>
            <w:tcW w:w="3503" w:type="dxa"/>
            <w:tcPrChange w:id="110" w:author="Abdullah Zubair" w:date="2024-04-04T12:00:00Z">
              <w:tcPr>
                <w:tcW w:w="4675" w:type="dxa"/>
              </w:tcPr>
            </w:tcPrChange>
          </w:tcPr>
          <w:p w14:paraId="37B56D7C" w14:textId="023F0FE7"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r w:rsidRPr="00EA21E0">
              <w:rPr>
                <w:rFonts w:ascii="Times New Roman" w:eastAsiaTheme="minorEastAsia" w:hAnsi="Times New Roman" w:cs="Times New Roman"/>
                <w:i/>
                <w:iCs/>
                <w:color w:val="000000" w:themeColor="text1"/>
                <w:lang w:eastAsia="ja-JP"/>
              </w:rPr>
              <w:t xml:space="preserve">Aedes </w:t>
            </w:r>
            <w:proofErr w:type="spellStart"/>
            <w:r w:rsidRPr="00EA21E0">
              <w:rPr>
                <w:rFonts w:ascii="Times New Roman" w:eastAsiaTheme="minorEastAsia" w:hAnsi="Times New Roman" w:cs="Times New Roman"/>
                <w:i/>
                <w:iCs/>
                <w:color w:val="000000" w:themeColor="text1"/>
                <w:lang w:eastAsia="ja-JP"/>
              </w:rPr>
              <w:t>excrucians</w:t>
            </w:r>
            <w:proofErr w:type="spellEnd"/>
          </w:p>
        </w:tc>
        <w:tc>
          <w:tcPr>
            <w:tcW w:w="3503" w:type="dxa"/>
            <w:tcPrChange w:id="111" w:author="Abdullah Zubair" w:date="2024-04-04T12:00:00Z">
              <w:tcPr>
                <w:tcW w:w="4675" w:type="dxa"/>
              </w:tcPr>
            </w:tcPrChange>
          </w:tcPr>
          <w:p w14:paraId="4636111A" w14:textId="2DA9E782"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13</w:t>
            </w:r>
          </w:p>
        </w:tc>
      </w:tr>
      <w:tr w:rsidR="00EA21E0" w:rsidRPr="00F70DE3" w14:paraId="14C48E69" w14:textId="77777777" w:rsidTr="000D344E">
        <w:trPr>
          <w:trHeight w:val="421"/>
        </w:trPr>
        <w:tc>
          <w:tcPr>
            <w:tcW w:w="3503" w:type="dxa"/>
            <w:shd w:val="clear" w:color="auto" w:fill="D9D9D9" w:themeFill="background1" w:themeFillShade="D9"/>
            <w:tcPrChange w:id="112" w:author="Abdullah Zubair" w:date="2024-04-04T12:00:00Z">
              <w:tcPr>
                <w:tcW w:w="4675" w:type="dxa"/>
                <w:shd w:val="clear" w:color="auto" w:fill="D9D9D9" w:themeFill="background1" w:themeFillShade="D9"/>
              </w:tcPr>
            </w:tcPrChange>
          </w:tcPr>
          <w:p w14:paraId="274535A8" w14:textId="0C382724"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r w:rsidRPr="00EA21E0">
              <w:rPr>
                <w:rFonts w:ascii="Times New Roman" w:eastAsiaTheme="minorEastAsia" w:hAnsi="Times New Roman" w:cs="Times New Roman"/>
                <w:i/>
                <w:iCs/>
                <w:color w:val="000000" w:themeColor="text1"/>
                <w:lang w:eastAsia="ja-JP"/>
              </w:rPr>
              <w:t xml:space="preserve">Culex </w:t>
            </w:r>
            <w:proofErr w:type="spellStart"/>
            <w:r w:rsidRPr="00EA21E0">
              <w:rPr>
                <w:rFonts w:ascii="Times New Roman" w:eastAsiaTheme="minorEastAsia" w:hAnsi="Times New Roman" w:cs="Times New Roman"/>
                <w:i/>
                <w:iCs/>
                <w:color w:val="000000" w:themeColor="text1"/>
                <w:lang w:eastAsia="ja-JP"/>
              </w:rPr>
              <w:t>restuans</w:t>
            </w:r>
            <w:proofErr w:type="spellEnd"/>
          </w:p>
        </w:tc>
        <w:tc>
          <w:tcPr>
            <w:tcW w:w="3503" w:type="dxa"/>
            <w:shd w:val="clear" w:color="auto" w:fill="D9D9D9" w:themeFill="background1" w:themeFillShade="D9"/>
            <w:tcPrChange w:id="113" w:author="Abdullah Zubair" w:date="2024-04-04T12:00:00Z">
              <w:tcPr>
                <w:tcW w:w="4675" w:type="dxa"/>
                <w:shd w:val="clear" w:color="auto" w:fill="D9D9D9" w:themeFill="background1" w:themeFillShade="D9"/>
              </w:tcPr>
            </w:tcPrChange>
          </w:tcPr>
          <w:p w14:paraId="252843FA" w14:textId="4EE407FD"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13</w:t>
            </w:r>
          </w:p>
        </w:tc>
      </w:tr>
      <w:tr w:rsidR="00EA21E0" w:rsidRPr="00F70DE3" w14:paraId="25D5F592" w14:textId="77777777" w:rsidTr="000D344E">
        <w:trPr>
          <w:trHeight w:val="440"/>
        </w:trPr>
        <w:tc>
          <w:tcPr>
            <w:tcW w:w="3503" w:type="dxa"/>
            <w:tcPrChange w:id="114" w:author="Abdullah Zubair" w:date="2024-04-04T12:00:00Z">
              <w:tcPr>
                <w:tcW w:w="4675" w:type="dxa"/>
              </w:tcPr>
            </w:tcPrChange>
          </w:tcPr>
          <w:p w14:paraId="53981BA6" w14:textId="6C6CBA01"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r w:rsidRPr="00EA21E0">
              <w:rPr>
                <w:rFonts w:ascii="Times New Roman" w:eastAsiaTheme="minorEastAsia" w:hAnsi="Times New Roman" w:cs="Times New Roman"/>
                <w:i/>
                <w:iCs/>
                <w:color w:val="000000" w:themeColor="text1"/>
                <w:lang w:eastAsia="ja-JP"/>
              </w:rPr>
              <w:t xml:space="preserve">Aedes </w:t>
            </w:r>
            <w:proofErr w:type="spellStart"/>
            <w:r w:rsidRPr="00EA21E0">
              <w:rPr>
                <w:rFonts w:ascii="Times New Roman" w:eastAsiaTheme="minorEastAsia" w:hAnsi="Times New Roman" w:cs="Times New Roman"/>
                <w:i/>
                <w:iCs/>
                <w:color w:val="000000" w:themeColor="text1"/>
                <w:lang w:eastAsia="ja-JP"/>
              </w:rPr>
              <w:t>melanimon</w:t>
            </w:r>
            <w:proofErr w:type="spellEnd"/>
          </w:p>
        </w:tc>
        <w:tc>
          <w:tcPr>
            <w:tcW w:w="3503" w:type="dxa"/>
            <w:tcPrChange w:id="115" w:author="Abdullah Zubair" w:date="2024-04-04T12:00:00Z">
              <w:tcPr>
                <w:tcW w:w="4675" w:type="dxa"/>
              </w:tcPr>
            </w:tcPrChange>
          </w:tcPr>
          <w:p w14:paraId="0D69906A" w14:textId="0E533044"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17</w:t>
            </w:r>
          </w:p>
        </w:tc>
      </w:tr>
      <w:tr w:rsidR="00EA21E0" w:rsidRPr="00F70DE3" w14:paraId="3BBCC3B3" w14:textId="77777777" w:rsidTr="000D344E">
        <w:trPr>
          <w:trHeight w:val="440"/>
        </w:trPr>
        <w:tc>
          <w:tcPr>
            <w:tcW w:w="3503" w:type="dxa"/>
            <w:shd w:val="clear" w:color="auto" w:fill="D9D9D9" w:themeFill="background1" w:themeFillShade="D9"/>
            <w:tcPrChange w:id="116" w:author="Abdullah Zubair" w:date="2024-04-04T12:00:00Z">
              <w:tcPr>
                <w:tcW w:w="4675" w:type="dxa"/>
                <w:shd w:val="clear" w:color="auto" w:fill="D9D9D9" w:themeFill="background1" w:themeFillShade="D9"/>
              </w:tcPr>
            </w:tcPrChange>
          </w:tcPr>
          <w:p w14:paraId="1C3AAB52" w14:textId="7B7DBD7B"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r w:rsidRPr="00EA21E0">
              <w:rPr>
                <w:rFonts w:ascii="Times New Roman" w:eastAsiaTheme="minorEastAsia" w:hAnsi="Times New Roman" w:cs="Times New Roman"/>
                <w:i/>
                <w:iCs/>
                <w:color w:val="000000" w:themeColor="text1"/>
                <w:lang w:eastAsia="ja-JP"/>
              </w:rPr>
              <w:t xml:space="preserve">Aedes </w:t>
            </w:r>
            <w:proofErr w:type="spellStart"/>
            <w:r w:rsidRPr="00EA21E0">
              <w:rPr>
                <w:rFonts w:ascii="Times New Roman" w:eastAsiaTheme="minorEastAsia" w:hAnsi="Times New Roman" w:cs="Times New Roman"/>
                <w:i/>
                <w:iCs/>
                <w:color w:val="000000" w:themeColor="text1"/>
                <w:lang w:eastAsia="ja-JP"/>
              </w:rPr>
              <w:t>pullatus</w:t>
            </w:r>
            <w:proofErr w:type="spellEnd"/>
          </w:p>
        </w:tc>
        <w:tc>
          <w:tcPr>
            <w:tcW w:w="3503" w:type="dxa"/>
            <w:shd w:val="clear" w:color="auto" w:fill="D9D9D9" w:themeFill="background1" w:themeFillShade="D9"/>
            <w:tcPrChange w:id="117" w:author="Abdullah Zubair" w:date="2024-04-04T12:00:00Z">
              <w:tcPr>
                <w:tcW w:w="4675" w:type="dxa"/>
                <w:shd w:val="clear" w:color="auto" w:fill="D9D9D9" w:themeFill="background1" w:themeFillShade="D9"/>
              </w:tcPr>
            </w:tcPrChange>
          </w:tcPr>
          <w:p w14:paraId="11CB34FF" w14:textId="5374A327"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8</w:t>
            </w:r>
          </w:p>
        </w:tc>
      </w:tr>
      <w:tr w:rsidR="00EA21E0" w:rsidRPr="00F70DE3" w14:paraId="755B5DFB" w14:textId="77777777" w:rsidTr="000D344E">
        <w:trPr>
          <w:trHeight w:val="421"/>
        </w:trPr>
        <w:tc>
          <w:tcPr>
            <w:tcW w:w="3503" w:type="dxa"/>
            <w:tcPrChange w:id="118" w:author="Abdullah Zubair" w:date="2024-04-04T12:00:00Z">
              <w:tcPr>
                <w:tcW w:w="4675" w:type="dxa"/>
              </w:tcPr>
            </w:tcPrChange>
          </w:tcPr>
          <w:p w14:paraId="53AC722F" w14:textId="4374DCEA"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EA21E0">
              <w:rPr>
                <w:rFonts w:ascii="Times New Roman" w:eastAsiaTheme="minorEastAsia" w:hAnsi="Times New Roman" w:cs="Times New Roman"/>
                <w:i/>
                <w:iCs/>
                <w:color w:val="000000" w:themeColor="text1"/>
                <w:lang w:eastAsia="ja-JP"/>
              </w:rPr>
              <w:t>Culiseta</w:t>
            </w:r>
            <w:proofErr w:type="spellEnd"/>
            <w:r w:rsidRPr="00EA21E0">
              <w:rPr>
                <w:rFonts w:ascii="Times New Roman" w:eastAsiaTheme="minorEastAsia" w:hAnsi="Times New Roman" w:cs="Times New Roman"/>
                <w:i/>
                <w:iCs/>
                <w:color w:val="000000" w:themeColor="text1"/>
                <w:lang w:eastAsia="ja-JP"/>
              </w:rPr>
              <w:t xml:space="preserve"> </w:t>
            </w:r>
            <w:proofErr w:type="spellStart"/>
            <w:r w:rsidRPr="00EA21E0">
              <w:rPr>
                <w:rFonts w:ascii="Times New Roman" w:eastAsiaTheme="minorEastAsia" w:hAnsi="Times New Roman" w:cs="Times New Roman"/>
                <w:i/>
                <w:iCs/>
                <w:color w:val="000000" w:themeColor="text1"/>
                <w:lang w:eastAsia="ja-JP"/>
              </w:rPr>
              <w:t>inornata</w:t>
            </w:r>
            <w:proofErr w:type="spellEnd"/>
          </w:p>
        </w:tc>
        <w:tc>
          <w:tcPr>
            <w:tcW w:w="3503" w:type="dxa"/>
            <w:tcPrChange w:id="119" w:author="Abdullah Zubair" w:date="2024-04-04T12:00:00Z">
              <w:tcPr>
                <w:tcW w:w="4675" w:type="dxa"/>
              </w:tcPr>
            </w:tcPrChange>
          </w:tcPr>
          <w:p w14:paraId="19A54BD8" w14:textId="74AE6C2D"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18</w:t>
            </w:r>
          </w:p>
        </w:tc>
      </w:tr>
      <w:tr w:rsidR="00EA21E0" w:rsidRPr="00F70DE3" w14:paraId="4587639C" w14:textId="77777777" w:rsidTr="000D344E">
        <w:trPr>
          <w:trHeight w:val="440"/>
        </w:trPr>
        <w:tc>
          <w:tcPr>
            <w:tcW w:w="3503" w:type="dxa"/>
            <w:shd w:val="clear" w:color="auto" w:fill="D9D9D9" w:themeFill="background1" w:themeFillShade="D9"/>
            <w:tcPrChange w:id="120" w:author="Abdullah Zubair" w:date="2024-04-04T12:00:00Z">
              <w:tcPr>
                <w:tcW w:w="4675" w:type="dxa"/>
                <w:shd w:val="clear" w:color="auto" w:fill="D9D9D9" w:themeFill="background1" w:themeFillShade="D9"/>
              </w:tcPr>
            </w:tcPrChange>
          </w:tcPr>
          <w:p w14:paraId="4D314F15" w14:textId="3B120F87"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r w:rsidRPr="00EA21E0">
              <w:rPr>
                <w:rFonts w:ascii="Times New Roman" w:eastAsiaTheme="minorEastAsia" w:hAnsi="Times New Roman" w:cs="Times New Roman"/>
                <w:i/>
                <w:iCs/>
                <w:color w:val="000000" w:themeColor="text1"/>
                <w:lang w:eastAsia="ja-JP"/>
              </w:rPr>
              <w:t xml:space="preserve">Culex </w:t>
            </w:r>
            <w:proofErr w:type="spellStart"/>
            <w:r w:rsidRPr="00EA21E0">
              <w:rPr>
                <w:rFonts w:ascii="Times New Roman" w:eastAsiaTheme="minorEastAsia" w:hAnsi="Times New Roman" w:cs="Times New Roman"/>
                <w:i/>
                <w:iCs/>
                <w:color w:val="000000" w:themeColor="text1"/>
                <w:lang w:eastAsia="ja-JP"/>
              </w:rPr>
              <w:t>pipiens</w:t>
            </w:r>
            <w:proofErr w:type="spellEnd"/>
          </w:p>
        </w:tc>
        <w:tc>
          <w:tcPr>
            <w:tcW w:w="3503" w:type="dxa"/>
            <w:shd w:val="clear" w:color="auto" w:fill="D9D9D9" w:themeFill="background1" w:themeFillShade="D9"/>
            <w:tcPrChange w:id="121" w:author="Abdullah Zubair" w:date="2024-04-04T12:00:00Z">
              <w:tcPr>
                <w:tcW w:w="4675" w:type="dxa"/>
                <w:shd w:val="clear" w:color="auto" w:fill="D9D9D9" w:themeFill="background1" w:themeFillShade="D9"/>
              </w:tcPr>
            </w:tcPrChange>
          </w:tcPr>
          <w:p w14:paraId="77B3BDDB" w14:textId="67CB988E"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36</w:t>
            </w:r>
          </w:p>
        </w:tc>
      </w:tr>
      <w:tr w:rsidR="00EA21E0" w:rsidRPr="00F70DE3" w14:paraId="61572AC1" w14:textId="77777777" w:rsidTr="000D344E">
        <w:trPr>
          <w:trHeight w:val="421"/>
        </w:trPr>
        <w:tc>
          <w:tcPr>
            <w:tcW w:w="3503" w:type="dxa"/>
            <w:tcPrChange w:id="122" w:author="Abdullah Zubair" w:date="2024-04-04T12:00:00Z">
              <w:tcPr>
                <w:tcW w:w="4675" w:type="dxa"/>
              </w:tcPr>
            </w:tcPrChange>
          </w:tcPr>
          <w:p w14:paraId="76052478" w14:textId="02B4D4CE"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r w:rsidRPr="00EA21E0">
              <w:rPr>
                <w:rFonts w:ascii="Times New Roman" w:eastAsiaTheme="minorEastAsia" w:hAnsi="Times New Roman" w:cs="Times New Roman"/>
                <w:i/>
                <w:iCs/>
                <w:color w:val="000000" w:themeColor="text1"/>
                <w:lang w:eastAsia="ja-JP"/>
              </w:rPr>
              <w:t>Aedes cinereus</w:t>
            </w:r>
          </w:p>
        </w:tc>
        <w:tc>
          <w:tcPr>
            <w:tcW w:w="3503" w:type="dxa"/>
            <w:tcPrChange w:id="123" w:author="Abdullah Zubair" w:date="2024-04-04T12:00:00Z">
              <w:tcPr>
                <w:tcW w:w="4675" w:type="dxa"/>
              </w:tcPr>
            </w:tcPrChange>
          </w:tcPr>
          <w:p w14:paraId="3E5516C4" w14:textId="69BDEAE5"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12</w:t>
            </w:r>
          </w:p>
        </w:tc>
      </w:tr>
      <w:tr w:rsidR="00EA21E0" w:rsidRPr="00F70DE3" w14:paraId="250F8590" w14:textId="77777777" w:rsidTr="000D344E">
        <w:trPr>
          <w:trHeight w:val="108"/>
          <w:trPrChange w:id="124" w:author="Abdullah Zubair" w:date="2024-04-04T12:00:00Z">
            <w:trPr>
              <w:trHeight w:val="69"/>
            </w:trPr>
          </w:trPrChange>
        </w:trPr>
        <w:tc>
          <w:tcPr>
            <w:tcW w:w="3503" w:type="dxa"/>
            <w:shd w:val="clear" w:color="auto" w:fill="D9D9D9" w:themeFill="background1" w:themeFillShade="D9"/>
            <w:tcPrChange w:id="125" w:author="Abdullah Zubair" w:date="2024-04-04T12:00:00Z">
              <w:tcPr>
                <w:tcW w:w="4675" w:type="dxa"/>
                <w:shd w:val="clear" w:color="auto" w:fill="D9D9D9" w:themeFill="background1" w:themeFillShade="D9"/>
              </w:tcPr>
            </w:tcPrChange>
          </w:tcPr>
          <w:p w14:paraId="681007E0" w14:textId="710B59A7" w:rsidR="00EA21E0" w:rsidRPr="00F70DE3" w:rsidRDefault="00EA21E0" w:rsidP="00EA21E0">
            <w:pPr>
              <w:widowControl w:val="0"/>
              <w:autoSpaceDE w:val="0"/>
              <w:autoSpaceDN w:val="0"/>
              <w:adjustRightInd w:val="0"/>
              <w:rPr>
                <w:rFonts w:ascii="Times New Roman" w:hAnsi="Times New Roman" w:cs="Times New Roman"/>
                <w:bCs/>
                <w:i/>
                <w:iCs/>
                <w:color w:val="000000" w:themeColor="text1"/>
                <w:szCs w:val="36"/>
                <w:lang w:val="en-CA"/>
              </w:rPr>
            </w:pPr>
            <w:r w:rsidRPr="00EA21E0">
              <w:rPr>
                <w:rFonts w:ascii="Times New Roman" w:eastAsiaTheme="minorEastAsia" w:hAnsi="Times New Roman" w:cs="Times New Roman"/>
                <w:i/>
                <w:iCs/>
                <w:color w:val="000000" w:themeColor="text1"/>
                <w:lang w:eastAsia="ja-JP"/>
              </w:rPr>
              <w:t xml:space="preserve">Culex </w:t>
            </w:r>
            <w:proofErr w:type="spellStart"/>
            <w:r w:rsidRPr="00EA21E0">
              <w:rPr>
                <w:rFonts w:ascii="Times New Roman" w:eastAsiaTheme="minorEastAsia" w:hAnsi="Times New Roman" w:cs="Times New Roman"/>
                <w:i/>
                <w:iCs/>
                <w:color w:val="000000" w:themeColor="text1"/>
                <w:lang w:eastAsia="ja-JP"/>
              </w:rPr>
              <w:t>tarsalis</w:t>
            </w:r>
            <w:proofErr w:type="spellEnd"/>
          </w:p>
        </w:tc>
        <w:tc>
          <w:tcPr>
            <w:tcW w:w="3503" w:type="dxa"/>
            <w:shd w:val="clear" w:color="auto" w:fill="D9D9D9" w:themeFill="background1" w:themeFillShade="D9"/>
            <w:tcPrChange w:id="126" w:author="Abdullah Zubair" w:date="2024-04-04T12:00:00Z">
              <w:tcPr>
                <w:tcW w:w="4675" w:type="dxa"/>
                <w:shd w:val="clear" w:color="auto" w:fill="D9D9D9" w:themeFill="background1" w:themeFillShade="D9"/>
              </w:tcPr>
            </w:tcPrChange>
          </w:tcPr>
          <w:p w14:paraId="4A0B0D71" w14:textId="66CE420B" w:rsidR="00EA21E0" w:rsidRPr="00F70DE3" w:rsidRDefault="00EA21E0" w:rsidP="00EA21E0">
            <w:pPr>
              <w:widowControl w:val="0"/>
              <w:autoSpaceDE w:val="0"/>
              <w:autoSpaceDN w:val="0"/>
              <w:adjustRightInd w:val="0"/>
              <w:rPr>
                <w:rFonts w:ascii="Times New Roman" w:hAnsi="Times New Roman" w:cs="Times New Roman"/>
                <w:bCs/>
                <w:color w:val="000000" w:themeColor="text1"/>
                <w:szCs w:val="36"/>
                <w:lang w:val="en-CA"/>
              </w:rPr>
            </w:pPr>
            <w:r w:rsidRPr="00EA21E0">
              <w:rPr>
                <w:rFonts w:ascii="Times New Roman" w:eastAsiaTheme="minorEastAsia" w:hAnsi="Times New Roman" w:cs="Times New Roman"/>
                <w:color w:val="000000" w:themeColor="text1"/>
                <w:lang w:eastAsia="ja-JP"/>
              </w:rPr>
              <w:t>34</w:t>
            </w:r>
          </w:p>
        </w:tc>
      </w:tr>
    </w:tbl>
    <w:p w14:paraId="5F83B329" w14:textId="77777777" w:rsidR="00F70DE3" w:rsidRPr="00F70DE3" w:rsidRDefault="00F70DE3"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5A7D2188" w14:textId="77777777" w:rsidR="00F70DE3" w:rsidRPr="00F70DE3" w:rsidRDefault="00F70DE3"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0D7C3EFE" w14:textId="77777777" w:rsidR="00F70DE3" w:rsidRPr="00F70DE3" w:rsidRDefault="00F70DE3" w:rsidP="00F70DE3">
      <w:pPr>
        <w:widowControl w:val="0"/>
        <w:autoSpaceDE w:val="0"/>
        <w:autoSpaceDN w:val="0"/>
        <w:adjustRightInd w:val="0"/>
        <w:spacing w:after="0"/>
        <w:rPr>
          <w:rFonts w:ascii="Times New Roman" w:hAnsi="Times New Roman" w:cs="Times New Roman"/>
          <w:bCs/>
          <w:color w:val="000000" w:themeColor="text1"/>
          <w:szCs w:val="36"/>
          <w:lang w:val="en-CA"/>
        </w:rPr>
      </w:pPr>
      <w:bookmarkStart w:id="127" w:name="_Hlk161527928"/>
      <w:r w:rsidRPr="00F70DE3">
        <w:rPr>
          <w:rFonts w:ascii="Times New Roman" w:hAnsi="Times New Roman" w:cs="Times New Roman"/>
          <w:bCs/>
          <w:color w:val="000000" w:themeColor="text1"/>
          <w:szCs w:val="36"/>
          <w:lang w:val="en-CA"/>
        </w:rPr>
        <w:t>Table 2. Number of Images Per Genus Within the Combined Mosquito Image Dataset</w:t>
      </w:r>
    </w:p>
    <w:tbl>
      <w:tblPr>
        <w:tblStyle w:val="TableGrid"/>
        <w:tblW w:w="0" w:type="auto"/>
        <w:tblLook w:val="04A0" w:firstRow="1" w:lastRow="0" w:firstColumn="1" w:lastColumn="0" w:noHBand="0" w:noVBand="1"/>
        <w:tblPrChange w:id="128" w:author="Abdullah Zubair" w:date="2024-04-04T12:00:00Z">
          <w:tblPr>
            <w:tblStyle w:val="TableGrid"/>
            <w:tblW w:w="0" w:type="auto"/>
            <w:tblLook w:val="04A0" w:firstRow="1" w:lastRow="0" w:firstColumn="1" w:lastColumn="0" w:noHBand="0" w:noVBand="1"/>
          </w:tblPr>
        </w:tblPrChange>
      </w:tblPr>
      <w:tblGrid>
        <w:gridCol w:w="3477"/>
        <w:gridCol w:w="3477"/>
        <w:tblGridChange w:id="129">
          <w:tblGrid>
            <w:gridCol w:w="4675"/>
            <w:gridCol w:w="4675"/>
          </w:tblGrid>
        </w:tblGridChange>
      </w:tblGrid>
      <w:tr w:rsidR="00F70DE3" w:rsidRPr="00F70DE3" w14:paraId="1E4CBF28" w14:textId="77777777" w:rsidTr="000D344E">
        <w:trPr>
          <w:trHeight w:val="604"/>
          <w:trPrChange w:id="130" w:author="Abdullah Zubair" w:date="2024-04-04T12:00:00Z">
            <w:trPr>
              <w:trHeight w:val="477"/>
            </w:trPr>
          </w:trPrChange>
        </w:trPr>
        <w:tc>
          <w:tcPr>
            <w:tcW w:w="3477" w:type="dxa"/>
            <w:shd w:val="clear" w:color="auto" w:fill="D9D9D9" w:themeFill="background1" w:themeFillShade="D9"/>
            <w:vAlign w:val="bottom"/>
            <w:tcPrChange w:id="131" w:author="Abdullah Zubair" w:date="2024-04-04T12:00:00Z">
              <w:tcPr>
                <w:tcW w:w="4675" w:type="dxa"/>
                <w:shd w:val="clear" w:color="auto" w:fill="D9D9D9" w:themeFill="background1" w:themeFillShade="D9"/>
                <w:vAlign w:val="bottom"/>
              </w:tcPr>
            </w:tcPrChange>
          </w:tcPr>
          <w:p w14:paraId="72894EEB" w14:textId="77777777" w:rsidR="00F70DE3" w:rsidRPr="00F70DE3" w:rsidRDefault="00F70DE3" w:rsidP="00534478">
            <w:pPr>
              <w:widowControl w:val="0"/>
              <w:autoSpaceDE w:val="0"/>
              <w:autoSpaceDN w:val="0"/>
              <w:adjustRightInd w:val="0"/>
              <w:jc w:val="center"/>
              <w:rPr>
                <w:rFonts w:ascii="Times New Roman" w:hAnsi="Times New Roman" w:cs="Times New Roman"/>
                <w:bCs/>
                <w:color w:val="000000" w:themeColor="text1"/>
                <w:szCs w:val="36"/>
                <w:lang w:val="en-CA"/>
              </w:rPr>
            </w:pPr>
            <w:bookmarkStart w:id="132" w:name="_Hlk163124457"/>
            <w:bookmarkEnd w:id="127"/>
            <w:r w:rsidRPr="00F70DE3">
              <w:rPr>
                <w:rFonts w:ascii="Times New Roman" w:hAnsi="Times New Roman" w:cs="Times New Roman"/>
                <w:bCs/>
                <w:color w:val="000000" w:themeColor="text1"/>
                <w:szCs w:val="36"/>
                <w:lang w:val="en-CA"/>
              </w:rPr>
              <w:t>Genus</w:t>
            </w:r>
          </w:p>
        </w:tc>
        <w:tc>
          <w:tcPr>
            <w:tcW w:w="3477" w:type="dxa"/>
            <w:shd w:val="clear" w:color="auto" w:fill="D9D9D9" w:themeFill="background1" w:themeFillShade="D9"/>
            <w:vAlign w:val="bottom"/>
            <w:tcPrChange w:id="133" w:author="Abdullah Zubair" w:date="2024-04-04T12:00:00Z">
              <w:tcPr>
                <w:tcW w:w="4675" w:type="dxa"/>
                <w:shd w:val="clear" w:color="auto" w:fill="D9D9D9" w:themeFill="background1" w:themeFillShade="D9"/>
                <w:vAlign w:val="bottom"/>
              </w:tcPr>
            </w:tcPrChange>
          </w:tcPr>
          <w:p w14:paraId="18A57380" w14:textId="77777777" w:rsidR="00F70DE3" w:rsidRPr="00F70DE3" w:rsidRDefault="00F70DE3"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Image Count</w:t>
            </w:r>
          </w:p>
        </w:tc>
      </w:tr>
      <w:tr w:rsidR="00F70DE3" w:rsidRPr="00F70DE3" w14:paraId="1FFA9481" w14:textId="77777777" w:rsidTr="000D344E">
        <w:trPr>
          <w:trHeight w:val="342"/>
        </w:trPr>
        <w:tc>
          <w:tcPr>
            <w:tcW w:w="3477" w:type="dxa"/>
            <w:vAlign w:val="bottom"/>
            <w:tcPrChange w:id="134" w:author="Abdullah Zubair" w:date="2024-04-04T12:00:00Z">
              <w:tcPr>
                <w:tcW w:w="4675" w:type="dxa"/>
                <w:vAlign w:val="bottom"/>
              </w:tcPr>
            </w:tcPrChange>
          </w:tcPr>
          <w:p w14:paraId="014E2A37"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Anopheles</w:t>
            </w:r>
          </w:p>
        </w:tc>
        <w:tc>
          <w:tcPr>
            <w:tcW w:w="3477" w:type="dxa"/>
            <w:vAlign w:val="bottom"/>
            <w:tcPrChange w:id="135" w:author="Abdullah Zubair" w:date="2024-04-04T12:00:00Z">
              <w:tcPr>
                <w:tcW w:w="4675" w:type="dxa"/>
                <w:vAlign w:val="bottom"/>
              </w:tcPr>
            </w:tcPrChange>
          </w:tcPr>
          <w:p w14:paraId="2EB63AC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3955</w:t>
            </w:r>
          </w:p>
        </w:tc>
      </w:tr>
      <w:tr w:rsidR="00F70DE3" w:rsidRPr="00F70DE3" w14:paraId="5BB354A2" w14:textId="77777777" w:rsidTr="000D344E">
        <w:trPr>
          <w:trHeight w:val="342"/>
        </w:trPr>
        <w:tc>
          <w:tcPr>
            <w:tcW w:w="3477" w:type="dxa"/>
            <w:shd w:val="clear" w:color="auto" w:fill="D9D9D9" w:themeFill="background1" w:themeFillShade="D9"/>
            <w:vAlign w:val="bottom"/>
            <w:tcPrChange w:id="136" w:author="Abdullah Zubair" w:date="2024-04-04T12:00:00Z">
              <w:tcPr>
                <w:tcW w:w="4675" w:type="dxa"/>
                <w:shd w:val="clear" w:color="auto" w:fill="D9D9D9" w:themeFill="background1" w:themeFillShade="D9"/>
                <w:vAlign w:val="bottom"/>
              </w:tcPr>
            </w:tcPrChange>
          </w:tcPr>
          <w:p w14:paraId="6B1FE985"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Mansonia</w:t>
            </w:r>
            <w:proofErr w:type="spellEnd"/>
          </w:p>
        </w:tc>
        <w:tc>
          <w:tcPr>
            <w:tcW w:w="3477" w:type="dxa"/>
            <w:shd w:val="clear" w:color="auto" w:fill="D9D9D9" w:themeFill="background1" w:themeFillShade="D9"/>
            <w:vAlign w:val="bottom"/>
            <w:tcPrChange w:id="137" w:author="Abdullah Zubair" w:date="2024-04-04T12:00:00Z">
              <w:tcPr>
                <w:tcW w:w="4675" w:type="dxa"/>
                <w:shd w:val="clear" w:color="auto" w:fill="D9D9D9" w:themeFill="background1" w:themeFillShade="D9"/>
                <w:vAlign w:val="bottom"/>
              </w:tcPr>
            </w:tcPrChange>
          </w:tcPr>
          <w:p w14:paraId="424E94E8"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93</w:t>
            </w:r>
          </w:p>
        </w:tc>
      </w:tr>
      <w:tr w:rsidR="00F70DE3" w:rsidRPr="00F70DE3" w14:paraId="473AF9B5" w14:textId="77777777" w:rsidTr="000D344E">
        <w:trPr>
          <w:trHeight w:val="342"/>
        </w:trPr>
        <w:tc>
          <w:tcPr>
            <w:tcW w:w="3477" w:type="dxa"/>
            <w:vAlign w:val="bottom"/>
            <w:tcPrChange w:id="138" w:author="Abdullah Zubair" w:date="2024-04-04T12:00:00Z">
              <w:tcPr>
                <w:tcW w:w="4675" w:type="dxa"/>
                <w:vAlign w:val="bottom"/>
              </w:tcPr>
            </w:tcPrChange>
          </w:tcPr>
          <w:p w14:paraId="09C2A837"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Culiseta</w:t>
            </w:r>
            <w:proofErr w:type="spellEnd"/>
          </w:p>
        </w:tc>
        <w:tc>
          <w:tcPr>
            <w:tcW w:w="3477" w:type="dxa"/>
            <w:vAlign w:val="bottom"/>
            <w:tcPrChange w:id="139" w:author="Abdullah Zubair" w:date="2024-04-04T12:00:00Z">
              <w:tcPr>
                <w:tcW w:w="4675" w:type="dxa"/>
                <w:vAlign w:val="bottom"/>
              </w:tcPr>
            </w:tcPrChange>
          </w:tcPr>
          <w:p w14:paraId="0BBC05E6"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114</w:t>
            </w:r>
          </w:p>
        </w:tc>
      </w:tr>
      <w:tr w:rsidR="00F70DE3" w:rsidRPr="00F70DE3" w14:paraId="0394B17A" w14:textId="77777777" w:rsidTr="000D344E">
        <w:trPr>
          <w:trHeight w:val="342"/>
        </w:trPr>
        <w:tc>
          <w:tcPr>
            <w:tcW w:w="3477" w:type="dxa"/>
            <w:shd w:val="clear" w:color="auto" w:fill="D9D9D9" w:themeFill="background1" w:themeFillShade="D9"/>
            <w:vAlign w:val="bottom"/>
            <w:tcPrChange w:id="140" w:author="Abdullah Zubair" w:date="2024-04-04T12:00:00Z">
              <w:tcPr>
                <w:tcW w:w="4675" w:type="dxa"/>
                <w:shd w:val="clear" w:color="auto" w:fill="D9D9D9" w:themeFill="background1" w:themeFillShade="D9"/>
                <w:vAlign w:val="bottom"/>
              </w:tcPr>
            </w:tcPrChange>
          </w:tcPr>
          <w:p w14:paraId="3C8A7496"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Orthopodomyia</w:t>
            </w:r>
            <w:proofErr w:type="spellEnd"/>
          </w:p>
        </w:tc>
        <w:tc>
          <w:tcPr>
            <w:tcW w:w="3477" w:type="dxa"/>
            <w:shd w:val="clear" w:color="auto" w:fill="D9D9D9" w:themeFill="background1" w:themeFillShade="D9"/>
            <w:vAlign w:val="bottom"/>
            <w:tcPrChange w:id="141" w:author="Abdullah Zubair" w:date="2024-04-04T12:00:00Z">
              <w:tcPr>
                <w:tcW w:w="4675" w:type="dxa"/>
                <w:shd w:val="clear" w:color="auto" w:fill="D9D9D9" w:themeFill="background1" w:themeFillShade="D9"/>
                <w:vAlign w:val="bottom"/>
              </w:tcPr>
            </w:tcPrChange>
          </w:tcPr>
          <w:p w14:paraId="26A7848C"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18</w:t>
            </w:r>
          </w:p>
        </w:tc>
      </w:tr>
      <w:tr w:rsidR="00F70DE3" w:rsidRPr="00F70DE3" w14:paraId="7600E050" w14:textId="77777777" w:rsidTr="000D344E">
        <w:trPr>
          <w:trHeight w:val="342"/>
        </w:trPr>
        <w:tc>
          <w:tcPr>
            <w:tcW w:w="3477" w:type="dxa"/>
            <w:vAlign w:val="bottom"/>
            <w:tcPrChange w:id="142" w:author="Abdullah Zubair" w:date="2024-04-04T12:00:00Z">
              <w:tcPr>
                <w:tcW w:w="4675" w:type="dxa"/>
                <w:vAlign w:val="bottom"/>
              </w:tcPr>
            </w:tcPrChange>
          </w:tcPr>
          <w:p w14:paraId="7A6934C9"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Coquillettidia</w:t>
            </w:r>
            <w:proofErr w:type="spellEnd"/>
          </w:p>
        </w:tc>
        <w:tc>
          <w:tcPr>
            <w:tcW w:w="3477" w:type="dxa"/>
            <w:vAlign w:val="bottom"/>
            <w:tcPrChange w:id="143" w:author="Abdullah Zubair" w:date="2024-04-04T12:00:00Z">
              <w:tcPr>
                <w:tcW w:w="4675" w:type="dxa"/>
                <w:vAlign w:val="bottom"/>
              </w:tcPr>
            </w:tcPrChange>
          </w:tcPr>
          <w:p w14:paraId="311B0E50"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204</w:t>
            </w:r>
          </w:p>
        </w:tc>
      </w:tr>
      <w:tr w:rsidR="00F70DE3" w:rsidRPr="00F70DE3" w14:paraId="4996B20C" w14:textId="77777777" w:rsidTr="000D344E">
        <w:trPr>
          <w:trHeight w:val="360"/>
        </w:trPr>
        <w:tc>
          <w:tcPr>
            <w:tcW w:w="3477" w:type="dxa"/>
            <w:shd w:val="clear" w:color="auto" w:fill="D9D9D9" w:themeFill="background1" w:themeFillShade="D9"/>
            <w:vAlign w:val="bottom"/>
            <w:tcPrChange w:id="144" w:author="Abdullah Zubair" w:date="2024-04-04T12:00:00Z">
              <w:tcPr>
                <w:tcW w:w="4675" w:type="dxa"/>
                <w:shd w:val="clear" w:color="auto" w:fill="D9D9D9" w:themeFill="background1" w:themeFillShade="D9"/>
                <w:vAlign w:val="bottom"/>
              </w:tcPr>
            </w:tcPrChange>
          </w:tcPr>
          <w:p w14:paraId="1AAA4152"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Uranotaenia</w:t>
            </w:r>
            <w:proofErr w:type="spellEnd"/>
          </w:p>
        </w:tc>
        <w:tc>
          <w:tcPr>
            <w:tcW w:w="3477" w:type="dxa"/>
            <w:shd w:val="clear" w:color="auto" w:fill="D9D9D9" w:themeFill="background1" w:themeFillShade="D9"/>
            <w:vAlign w:val="bottom"/>
            <w:tcPrChange w:id="145" w:author="Abdullah Zubair" w:date="2024-04-04T12:00:00Z">
              <w:tcPr>
                <w:tcW w:w="4675" w:type="dxa"/>
                <w:shd w:val="clear" w:color="auto" w:fill="D9D9D9" w:themeFill="background1" w:themeFillShade="D9"/>
                <w:vAlign w:val="bottom"/>
              </w:tcPr>
            </w:tcPrChange>
          </w:tcPr>
          <w:p w14:paraId="10989B9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10</w:t>
            </w:r>
          </w:p>
        </w:tc>
      </w:tr>
      <w:tr w:rsidR="00F70DE3" w:rsidRPr="00F70DE3" w14:paraId="54CAC0DB" w14:textId="77777777" w:rsidTr="000D344E">
        <w:trPr>
          <w:trHeight w:val="342"/>
        </w:trPr>
        <w:tc>
          <w:tcPr>
            <w:tcW w:w="3477" w:type="dxa"/>
            <w:vAlign w:val="bottom"/>
            <w:tcPrChange w:id="146" w:author="Abdullah Zubair" w:date="2024-04-04T12:00:00Z">
              <w:tcPr>
                <w:tcW w:w="4675" w:type="dxa"/>
                <w:vAlign w:val="bottom"/>
              </w:tcPr>
            </w:tcPrChange>
          </w:tcPr>
          <w:p w14:paraId="3539524C"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Aedes</w:t>
            </w:r>
          </w:p>
        </w:tc>
        <w:tc>
          <w:tcPr>
            <w:tcW w:w="3477" w:type="dxa"/>
            <w:vAlign w:val="bottom"/>
            <w:tcPrChange w:id="147" w:author="Abdullah Zubair" w:date="2024-04-04T12:00:00Z">
              <w:tcPr>
                <w:tcW w:w="4675" w:type="dxa"/>
                <w:vAlign w:val="bottom"/>
              </w:tcPr>
            </w:tcPrChange>
          </w:tcPr>
          <w:p w14:paraId="73170293"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4845</w:t>
            </w:r>
          </w:p>
        </w:tc>
      </w:tr>
      <w:tr w:rsidR="00F70DE3" w:rsidRPr="00F70DE3" w14:paraId="0970637F" w14:textId="77777777" w:rsidTr="000D344E">
        <w:trPr>
          <w:trHeight w:val="342"/>
        </w:trPr>
        <w:tc>
          <w:tcPr>
            <w:tcW w:w="3477" w:type="dxa"/>
            <w:shd w:val="clear" w:color="auto" w:fill="D9D9D9" w:themeFill="background1" w:themeFillShade="D9"/>
            <w:vAlign w:val="bottom"/>
            <w:tcPrChange w:id="148" w:author="Abdullah Zubair" w:date="2024-04-04T12:00:00Z">
              <w:tcPr>
                <w:tcW w:w="4675" w:type="dxa"/>
                <w:shd w:val="clear" w:color="auto" w:fill="D9D9D9" w:themeFill="background1" w:themeFillShade="D9"/>
                <w:vAlign w:val="bottom"/>
              </w:tcPr>
            </w:tcPrChange>
          </w:tcPr>
          <w:p w14:paraId="01556A5A"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Culex</w:t>
            </w:r>
          </w:p>
        </w:tc>
        <w:tc>
          <w:tcPr>
            <w:tcW w:w="3477" w:type="dxa"/>
            <w:shd w:val="clear" w:color="auto" w:fill="D9D9D9" w:themeFill="background1" w:themeFillShade="D9"/>
            <w:vAlign w:val="bottom"/>
            <w:tcPrChange w:id="149" w:author="Abdullah Zubair" w:date="2024-04-04T12:00:00Z">
              <w:tcPr>
                <w:tcW w:w="4675" w:type="dxa"/>
                <w:shd w:val="clear" w:color="auto" w:fill="D9D9D9" w:themeFill="background1" w:themeFillShade="D9"/>
                <w:vAlign w:val="bottom"/>
              </w:tcPr>
            </w:tcPrChange>
          </w:tcPr>
          <w:p w14:paraId="44DDBB8A"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2366</w:t>
            </w:r>
          </w:p>
        </w:tc>
      </w:tr>
      <w:tr w:rsidR="00F70DE3" w:rsidRPr="00F70DE3" w14:paraId="2C20EB04" w14:textId="77777777" w:rsidTr="000D344E">
        <w:trPr>
          <w:trHeight w:val="342"/>
        </w:trPr>
        <w:tc>
          <w:tcPr>
            <w:tcW w:w="3477" w:type="dxa"/>
            <w:vAlign w:val="bottom"/>
            <w:tcPrChange w:id="150" w:author="Abdullah Zubair" w:date="2024-04-04T12:00:00Z">
              <w:tcPr>
                <w:tcW w:w="4675" w:type="dxa"/>
                <w:vAlign w:val="bottom"/>
              </w:tcPr>
            </w:tcPrChange>
          </w:tcPr>
          <w:p w14:paraId="37A5AD38"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Deinocerites</w:t>
            </w:r>
            <w:proofErr w:type="spellEnd"/>
          </w:p>
        </w:tc>
        <w:tc>
          <w:tcPr>
            <w:tcW w:w="3477" w:type="dxa"/>
            <w:vAlign w:val="bottom"/>
            <w:tcPrChange w:id="151" w:author="Abdullah Zubair" w:date="2024-04-04T12:00:00Z">
              <w:tcPr>
                <w:tcW w:w="4675" w:type="dxa"/>
                <w:vAlign w:val="bottom"/>
              </w:tcPr>
            </w:tcPrChange>
          </w:tcPr>
          <w:p w14:paraId="69F30C0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111</w:t>
            </w:r>
          </w:p>
        </w:tc>
      </w:tr>
      <w:tr w:rsidR="00F70DE3" w:rsidRPr="00F70DE3" w14:paraId="77E0CB16" w14:textId="77777777" w:rsidTr="000D344E">
        <w:trPr>
          <w:trHeight w:val="325"/>
        </w:trPr>
        <w:tc>
          <w:tcPr>
            <w:tcW w:w="3477" w:type="dxa"/>
            <w:shd w:val="clear" w:color="auto" w:fill="D9D9D9" w:themeFill="background1" w:themeFillShade="D9"/>
            <w:vAlign w:val="bottom"/>
            <w:tcPrChange w:id="152" w:author="Abdullah Zubair" w:date="2024-04-04T12:00:00Z">
              <w:tcPr>
                <w:tcW w:w="4675" w:type="dxa"/>
                <w:shd w:val="clear" w:color="auto" w:fill="D9D9D9" w:themeFill="background1" w:themeFillShade="D9"/>
                <w:vAlign w:val="bottom"/>
              </w:tcPr>
            </w:tcPrChange>
          </w:tcPr>
          <w:p w14:paraId="05E4D212"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p>
        </w:tc>
        <w:tc>
          <w:tcPr>
            <w:tcW w:w="3477" w:type="dxa"/>
            <w:shd w:val="clear" w:color="auto" w:fill="D9D9D9" w:themeFill="background1" w:themeFillShade="D9"/>
            <w:vAlign w:val="bottom"/>
            <w:tcPrChange w:id="153" w:author="Abdullah Zubair" w:date="2024-04-04T12:00:00Z">
              <w:tcPr>
                <w:tcW w:w="4675" w:type="dxa"/>
                <w:shd w:val="clear" w:color="auto" w:fill="D9D9D9" w:themeFill="background1" w:themeFillShade="D9"/>
                <w:vAlign w:val="bottom"/>
              </w:tcPr>
            </w:tcPrChange>
          </w:tcPr>
          <w:p w14:paraId="365BB94F"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1412</w:t>
            </w:r>
          </w:p>
        </w:tc>
      </w:tr>
    </w:tbl>
    <w:p w14:paraId="05DBFE76" w14:textId="77777777" w:rsidR="00F70DE3" w:rsidRPr="00F70DE3" w:rsidRDefault="00F70DE3" w:rsidP="00F70DE3">
      <w:pPr>
        <w:widowControl w:val="0"/>
        <w:autoSpaceDE w:val="0"/>
        <w:autoSpaceDN w:val="0"/>
        <w:adjustRightInd w:val="0"/>
        <w:spacing w:after="0"/>
        <w:rPr>
          <w:rFonts w:ascii="Times New Roman" w:hAnsi="Times New Roman" w:cs="Times New Roman"/>
          <w:bCs/>
          <w:color w:val="000000" w:themeColor="text1"/>
          <w:szCs w:val="36"/>
          <w:lang w:val="en-CA"/>
        </w:rPr>
      </w:pPr>
      <w:bookmarkStart w:id="154" w:name="_Hlk161527940"/>
      <w:bookmarkEnd w:id="132"/>
    </w:p>
    <w:p w14:paraId="63BDA4E5" w14:textId="77777777" w:rsidR="00F70DE3" w:rsidRPr="00F70DE3" w:rsidRDefault="00F70DE3" w:rsidP="00F70DE3">
      <w:pPr>
        <w:widowControl w:val="0"/>
        <w:autoSpaceDE w:val="0"/>
        <w:autoSpaceDN w:val="0"/>
        <w:adjustRightInd w:val="0"/>
        <w:spacing w:after="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Table 3. Number of Images Per Species Within the Combined Mosquito Image Dataset</w:t>
      </w:r>
    </w:p>
    <w:tbl>
      <w:tblPr>
        <w:tblStyle w:val="TableGrid"/>
        <w:tblW w:w="0" w:type="auto"/>
        <w:tblLook w:val="04A0" w:firstRow="1" w:lastRow="0" w:firstColumn="1" w:lastColumn="0" w:noHBand="0" w:noVBand="1"/>
      </w:tblPr>
      <w:tblGrid>
        <w:gridCol w:w="4675"/>
        <w:gridCol w:w="4675"/>
      </w:tblGrid>
      <w:tr w:rsidR="00F70DE3" w:rsidRPr="00F70DE3" w14:paraId="3D37DC11" w14:textId="77777777" w:rsidTr="00A56B7F">
        <w:trPr>
          <w:trHeight w:val="432"/>
        </w:trPr>
        <w:tc>
          <w:tcPr>
            <w:tcW w:w="4675" w:type="dxa"/>
            <w:shd w:val="clear" w:color="auto" w:fill="D9D9D9" w:themeFill="background1" w:themeFillShade="D9"/>
            <w:vAlign w:val="bottom"/>
          </w:tcPr>
          <w:bookmarkEnd w:id="154"/>
          <w:p w14:paraId="7D6BCF96" w14:textId="77777777" w:rsidR="00F70DE3" w:rsidRPr="00F70DE3" w:rsidRDefault="00F70DE3"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Species</w:t>
            </w:r>
          </w:p>
        </w:tc>
        <w:tc>
          <w:tcPr>
            <w:tcW w:w="4675" w:type="dxa"/>
            <w:shd w:val="clear" w:color="auto" w:fill="D9D9D9" w:themeFill="background1" w:themeFillShade="D9"/>
            <w:vAlign w:val="bottom"/>
          </w:tcPr>
          <w:p w14:paraId="2C07AB00" w14:textId="77777777" w:rsidR="00F70DE3" w:rsidRPr="00F70DE3" w:rsidRDefault="00F70DE3"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Image Count</w:t>
            </w:r>
          </w:p>
        </w:tc>
      </w:tr>
      <w:tr w:rsidR="00F70DE3" w:rsidRPr="00F70DE3" w14:paraId="7D69C1EF" w14:textId="77777777" w:rsidTr="00A56B7F">
        <w:tc>
          <w:tcPr>
            <w:tcW w:w="4675" w:type="dxa"/>
            <w:vAlign w:val="bottom"/>
          </w:tcPr>
          <w:p w14:paraId="23025371"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bookmarkStart w:id="155" w:name="_Hlk161528021"/>
            <w:r w:rsidRPr="00F70DE3">
              <w:rPr>
                <w:rFonts w:ascii="Times New Roman" w:hAnsi="Times New Roman" w:cs="Times New Roman"/>
                <w:bCs/>
                <w:i/>
                <w:iCs/>
                <w:color w:val="000000" w:themeColor="text1"/>
                <w:szCs w:val="36"/>
                <w:lang w:val="en-CA"/>
              </w:rPr>
              <w:t>Aedes aegypti</w:t>
            </w:r>
          </w:p>
        </w:tc>
        <w:tc>
          <w:tcPr>
            <w:tcW w:w="4675" w:type="dxa"/>
            <w:vAlign w:val="bottom"/>
          </w:tcPr>
          <w:p w14:paraId="2B47D2AB"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921</w:t>
            </w:r>
          </w:p>
        </w:tc>
      </w:tr>
      <w:tr w:rsidR="00F70DE3" w:rsidRPr="00F70DE3" w14:paraId="1D0EA9CE" w14:textId="77777777" w:rsidTr="00A56B7F">
        <w:tc>
          <w:tcPr>
            <w:tcW w:w="4675" w:type="dxa"/>
            <w:shd w:val="clear" w:color="auto" w:fill="D9D9D9" w:themeFill="background1" w:themeFillShade="D9"/>
            <w:vAlign w:val="bottom"/>
          </w:tcPr>
          <w:p w14:paraId="5D41E988"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Aedes albopictus</w:t>
            </w:r>
          </w:p>
        </w:tc>
        <w:tc>
          <w:tcPr>
            <w:tcW w:w="4675" w:type="dxa"/>
            <w:shd w:val="clear" w:color="auto" w:fill="D9D9D9" w:themeFill="background1" w:themeFillShade="D9"/>
            <w:vAlign w:val="bottom"/>
          </w:tcPr>
          <w:p w14:paraId="44A8DC0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692</w:t>
            </w:r>
          </w:p>
        </w:tc>
      </w:tr>
      <w:tr w:rsidR="00F70DE3" w:rsidRPr="00F70DE3" w14:paraId="3C9D9E78" w14:textId="77777777" w:rsidTr="00A56B7F">
        <w:tc>
          <w:tcPr>
            <w:tcW w:w="4675" w:type="dxa"/>
            <w:vAlign w:val="bottom"/>
          </w:tcPr>
          <w:p w14:paraId="5694F776"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Aedes atlanticus</w:t>
            </w:r>
          </w:p>
        </w:tc>
        <w:tc>
          <w:tcPr>
            <w:tcW w:w="4675" w:type="dxa"/>
            <w:vAlign w:val="bottom"/>
          </w:tcPr>
          <w:p w14:paraId="2BE6497A"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80</w:t>
            </w:r>
          </w:p>
        </w:tc>
      </w:tr>
      <w:tr w:rsidR="00F70DE3" w:rsidRPr="00F70DE3" w14:paraId="64102FE1" w14:textId="77777777" w:rsidTr="00A56B7F">
        <w:tc>
          <w:tcPr>
            <w:tcW w:w="4675" w:type="dxa"/>
            <w:shd w:val="clear" w:color="auto" w:fill="D9D9D9" w:themeFill="background1" w:themeFillShade="D9"/>
            <w:vAlign w:val="bottom"/>
          </w:tcPr>
          <w:p w14:paraId="05D53092"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Aedes canadensis</w:t>
            </w:r>
          </w:p>
        </w:tc>
        <w:tc>
          <w:tcPr>
            <w:tcW w:w="4675" w:type="dxa"/>
            <w:shd w:val="clear" w:color="auto" w:fill="D9D9D9" w:themeFill="background1" w:themeFillShade="D9"/>
            <w:vAlign w:val="bottom"/>
          </w:tcPr>
          <w:p w14:paraId="5EB515BF"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128</w:t>
            </w:r>
          </w:p>
        </w:tc>
      </w:tr>
      <w:tr w:rsidR="00F70DE3" w:rsidRPr="00F70DE3" w14:paraId="6DEF9954" w14:textId="77777777" w:rsidTr="00A56B7F">
        <w:tc>
          <w:tcPr>
            <w:tcW w:w="4675" w:type="dxa"/>
            <w:vAlign w:val="bottom"/>
          </w:tcPr>
          <w:p w14:paraId="5C09AF5E"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cantator</w:t>
            </w:r>
            <w:proofErr w:type="spellEnd"/>
          </w:p>
        </w:tc>
        <w:tc>
          <w:tcPr>
            <w:tcW w:w="4675" w:type="dxa"/>
            <w:vAlign w:val="bottom"/>
          </w:tcPr>
          <w:p w14:paraId="7A9980D0"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8</w:t>
            </w:r>
          </w:p>
        </w:tc>
      </w:tr>
      <w:tr w:rsidR="00F70DE3" w:rsidRPr="00F70DE3" w14:paraId="3F8CEE4F" w14:textId="77777777" w:rsidTr="00A56B7F">
        <w:tc>
          <w:tcPr>
            <w:tcW w:w="4675" w:type="dxa"/>
            <w:shd w:val="clear" w:color="auto" w:fill="D9D9D9" w:themeFill="background1" w:themeFillShade="D9"/>
            <w:vAlign w:val="bottom"/>
          </w:tcPr>
          <w:p w14:paraId="1BDA2FC4"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Aedes cinereus</w:t>
            </w:r>
          </w:p>
        </w:tc>
        <w:tc>
          <w:tcPr>
            <w:tcW w:w="4675" w:type="dxa"/>
            <w:shd w:val="clear" w:color="auto" w:fill="D9D9D9" w:themeFill="background1" w:themeFillShade="D9"/>
            <w:vAlign w:val="bottom"/>
          </w:tcPr>
          <w:p w14:paraId="1C673C9C"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12</w:t>
            </w:r>
          </w:p>
        </w:tc>
      </w:tr>
      <w:tr w:rsidR="00F70DE3" w:rsidRPr="00F70DE3" w14:paraId="19B482AB" w14:textId="77777777" w:rsidTr="00A56B7F">
        <w:tc>
          <w:tcPr>
            <w:tcW w:w="4675" w:type="dxa"/>
            <w:vAlign w:val="bottom"/>
          </w:tcPr>
          <w:p w14:paraId="1C9F2B09"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condolescens</w:t>
            </w:r>
            <w:proofErr w:type="spellEnd"/>
          </w:p>
        </w:tc>
        <w:tc>
          <w:tcPr>
            <w:tcW w:w="4675" w:type="dxa"/>
            <w:vAlign w:val="bottom"/>
          </w:tcPr>
          <w:p w14:paraId="2142C60C"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10</w:t>
            </w:r>
          </w:p>
        </w:tc>
      </w:tr>
      <w:tr w:rsidR="00F70DE3" w:rsidRPr="00F70DE3" w14:paraId="70C3A925" w14:textId="77777777" w:rsidTr="00A56B7F">
        <w:tc>
          <w:tcPr>
            <w:tcW w:w="4675" w:type="dxa"/>
            <w:shd w:val="clear" w:color="auto" w:fill="D9D9D9" w:themeFill="background1" w:themeFillShade="D9"/>
            <w:vAlign w:val="bottom"/>
          </w:tcPr>
          <w:p w14:paraId="3D059876"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lastRenderedPageBreak/>
              <w:t>Aedes dorsalis</w:t>
            </w:r>
          </w:p>
        </w:tc>
        <w:tc>
          <w:tcPr>
            <w:tcW w:w="4675" w:type="dxa"/>
            <w:shd w:val="clear" w:color="auto" w:fill="D9D9D9" w:themeFill="background1" w:themeFillShade="D9"/>
            <w:vAlign w:val="bottom"/>
          </w:tcPr>
          <w:p w14:paraId="1AB6C581"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288</w:t>
            </w:r>
          </w:p>
        </w:tc>
      </w:tr>
      <w:tr w:rsidR="00F70DE3" w:rsidRPr="00F70DE3" w14:paraId="08692CF5" w14:textId="77777777" w:rsidTr="00A56B7F">
        <w:tc>
          <w:tcPr>
            <w:tcW w:w="4675" w:type="dxa"/>
            <w:vAlign w:val="bottom"/>
          </w:tcPr>
          <w:p w14:paraId="1D3CF4FE"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excrucians</w:t>
            </w:r>
            <w:proofErr w:type="spellEnd"/>
          </w:p>
        </w:tc>
        <w:tc>
          <w:tcPr>
            <w:tcW w:w="4675" w:type="dxa"/>
            <w:vAlign w:val="bottom"/>
          </w:tcPr>
          <w:p w14:paraId="468F7430"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13</w:t>
            </w:r>
          </w:p>
        </w:tc>
      </w:tr>
      <w:tr w:rsidR="00F70DE3" w:rsidRPr="00F70DE3" w14:paraId="1271E9B4" w14:textId="77777777" w:rsidTr="00A56B7F">
        <w:tc>
          <w:tcPr>
            <w:tcW w:w="4675" w:type="dxa"/>
            <w:shd w:val="clear" w:color="auto" w:fill="D9D9D9" w:themeFill="background1" w:themeFillShade="D9"/>
            <w:vAlign w:val="bottom"/>
          </w:tcPr>
          <w:p w14:paraId="45EE6C79"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fairfax</w:t>
            </w:r>
            <w:proofErr w:type="spellEnd"/>
          </w:p>
        </w:tc>
        <w:tc>
          <w:tcPr>
            <w:tcW w:w="4675" w:type="dxa"/>
            <w:shd w:val="clear" w:color="auto" w:fill="D9D9D9" w:themeFill="background1" w:themeFillShade="D9"/>
            <w:vAlign w:val="bottom"/>
          </w:tcPr>
          <w:p w14:paraId="66C44402"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6</w:t>
            </w:r>
          </w:p>
        </w:tc>
      </w:tr>
      <w:tr w:rsidR="00F70DE3" w:rsidRPr="00F70DE3" w14:paraId="30E21164" w14:textId="77777777" w:rsidTr="00A56B7F">
        <w:tc>
          <w:tcPr>
            <w:tcW w:w="4675" w:type="dxa"/>
            <w:vAlign w:val="bottom"/>
          </w:tcPr>
          <w:p w14:paraId="371F643A"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flavescens</w:t>
            </w:r>
            <w:proofErr w:type="spellEnd"/>
          </w:p>
        </w:tc>
        <w:tc>
          <w:tcPr>
            <w:tcW w:w="4675" w:type="dxa"/>
            <w:vAlign w:val="bottom"/>
          </w:tcPr>
          <w:p w14:paraId="4A54C3A3"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72</w:t>
            </w:r>
          </w:p>
        </w:tc>
      </w:tr>
      <w:bookmarkEnd w:id="155"/>
      <w:tr w:rsidR="00F70DE3" w:rsidRPr="00F70DE3" w14:paraId="323BCF9B" w14:textId="77777777" w:rsidTr="00A56B7F">
        <w:tc>
          <w:tcPr>
            <w:tcW w:w="4675" w:type="dxa"/>
            <w:shd w:val="clear" w:color="auto" w:fill="D9D9D9" w:themeFill="background1" w:themeFillShade="D9"/>
            <w:vAlign w:val="bottom"/>
          </w:tcPr>
          <w:p w14:paraId="6BC2069D"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hendersoni</w:t>
            </w:r>
            <w:proofErr w:type="spellEnd"/>
          </w:p>
        </w:tc>
        <w:tc>
          <w:tcPr>
            <w:tcW w:w="4675" w:type="dxa"/>
            <w:shd w:val="clear" w:color="auto" w:fill="D9D9D9" w:themeFill="background1" w:themeFillShade="D9"/>
            <w:vAlign w:val="bottom"/>
          </w:tcPr>
          <w:p w14:paraId="0D849459"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16</w:t>
            </w:r>
          </w:p>
        </w:tc>
      </w:tr>
      <w:tr w:rsidR="00F70DE3" w:rsidRPr="00F70DE3" w14:paraId="2EE67D83" w14:textId="77777777" w:rsidTr="00A56B7F">
        <w:tc>
          <w:tcPr>
            <w:tcW w:w="4675" w:type="dxa"/>
            <w:vAlign w:val="bottom"/>
          </w:tcPr>
          <w:p w14:paraId="3B984CC5"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infirmatus</w:t>
            </w:r>
            <w:proofErr w:type="spellEnd"/>
          </w:p>
        </w:tc>
        <w:tc>
          <w:tcPr>
            <w:tcW w:w="4675" w:type="dxa"/>
            <w:vAlign w:val="bottom"/>
          </w:tcPr>
          <w:p w14:paraId="5CC5E4C7"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106</w:t>
            </w:r>
          </w:p>
        </w:tc>
      </w:tr>
      <w:tr w:rsidR="00F70DE3" w:rsidRPr="00F70DE3" w14:paraId="155F552C" w14:textId="77777777" w:rsidTr="00A56B7F">
        <w:tc>
          <w:tcPr>
            <w:tcW w:w="4675" w:type="dxa"/>
            <w:shd w:val="clear" w:color="auto" w:fill="D9D9D9" w:themeFill="background1" w:themeFillShade="D9"/>
            <w:vAlign w:val="bottom"/>
          </w:tcPr>
          <w:p w14:paraId="5B69CE8C"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Aedes japonicus</w:t>
            </w:r>
          </w:p>
        </w:tc>
        <w:tc>
          <w:tcPr>
            <w:tcW w:w="4675" w:type="dxa"/>
            <w:shd w:val="clear" w:color="auto" w:fill="D9D9D9" w:themeFill="background1" w:themeFillShade="D9"/>
            <w:vAlign w:val="bottom"/>
          </w:tcPr>
          <w:p w14:paraId="0525C766"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1093</w:t>
            </w:r>
          </w:p>
        </w:tc>
      </w:tr>
      <w:tr w:rsidR="00F70DE3" w:rsidRPr="00F70DE3" w14:paraId="5E44E629" w14:textId="77777777" w:rsidTr="00A56B7F">
        <w:tc>
          <w:tcPr>
            <w:tcW w:w="4675" w:type="dxa"/>
            <w:vAlign w:val="bottom"/>
          </w:tcPr>
          <w:p w14:paraId="0553268B"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mediovittatus</w:t>
            </w:r>
            <w:proofErr w:type="spellEnd"/>
          </w:p>
        </w:tc>
        <w:tc>
          <w:tcPr>
            <w:tcW w:w="4675" w:type="dxa"/>
            <w:vAlign w:val="bottom"/>
          </w:tcPr>
          <w:p w14:paraId="61FA66C1"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84</w:t>
            </w:r>
          </w:p>
        </w:tc>
      </w:tr>
      <w:tr w:rsidR="00F70DE3" w:rsidRPr="00F70DE3" w14:paraId="36A820A4" w14:textId="77777777" w:rsidTr="00A56B7F">
        <w:tc>
          <w:tcPr>
            <w:tcW w:w="4675" w:type="dxa"/>
            <w:shd w:val="clear" w:color="auto" w:fill="D9D9D9" w:themeFill="background1" w:themeFillShade="D9"/>
            <w:vAlign w:val="bottom"/>
          </w:tcPr>
          <w:p w14:paraId="143E89E4"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melanimon</w:t>
            </w:r>
            <w:proofErr w:type="spellEnd"/>
          </w:p>
        </w:tc>
        <w:tc>
          <w:tcPr>
            <w:tcW w:w="4675" w:type="dxa"/>
            <w:shd w:val="clear" w:color="auto" w:fill="D9D9D9" w:themeFill="background1" w:themeFillShade="D9"/>
            <w:vAlign w:val="bottom"/>
          </w:tcPr>
          <w:p w14:paraId="3E3C9EE2"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37</w:t>
            </w:r>
          </w:p>
        </w:tc>
      </w:tr>
      <w:tr w:rsidR="00F70DE3" w:rsidRPr="00F70DE3" w14:paraId="2F3860AF" w14:textId="77777777" w:rsidTr="00A56B7F">
        <w:tc>
          <w:tcPr>
            <w:tcW w:w="4675" w:type="dxa"/>
            <w:vAlign w:val="bottom"/>
          </w:tcPr>
          <w:p w14:paraId="6AF8F391"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nigromaculis</w:t>
            </w:r>
            <w:proofErr w:type="spellEnd"/>
          </w:p>
        </w:tc>
        <w:tc>
          <w:tcPr>
            <w:tcW w:w="4675" w:type="dxa"/>
            <w:vAlign w:val="bottom"/>
          </w:tcPr>
          <w:p w14:paraId="6BA4E028"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42</w:t>
            </w:r>
          </w:p>
        </w:tc>
      </w:tr>
      <w:tr w:rsidR="00F70DE3" w:rsidRPr="00F70DE3" w14:paraId="7544846F" w14:textId="77777777" w:rsidTr="00A56B7F">
        <w:tc>
          <w:tcPr>
            <w:tcW w:w="4675" w:type="dxa"/>
            <w:shd w:val="clear" w:color="auto" w:fill="D9D9D9" w:themeFill="background1" w:themeFillShade="D9"/>
            <w:vAlign w:val="bottom"/>
          </w:tcPr>
          <w:p w14:paraId="20E1E0A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pullatus</w:t>
            </w:r>
            <w:proofErr w:type="spellEnd"/>
          </w:p>
        </w:tc>
        <w:tc>
          <w:tcPr>
            <w:tcW w:w="4675" w:type="dxa"/>
            <w:shd w:val="clear" w:color="auto" w:fill="D9D9D9" w:themeFill="background1" w:themeFillShade="D9"/>
            <w:vAlign w:val="bottom"/>
          </w:tcPr>
          <w:p w14:paraId="14755B8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8</w:t>
            </w:r>
          </w:p>
        </w:tc>
      </w:tr>
      <w:tr w:rsidR="00F70DE3" w:rsidRPr="00F70DE3" w14:paraId="657ACF86" w14:textId="77777777" w:rsidTr="00A56B7F">
        <w:tc>
          <w:tcPr>
            <w:tcW w:w="4675" w:type="dxa"/>
            <w:vAlign w:val="bottom"/>
          </w:tcPr>
          <w:p w14:paraId="609979FA"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sierrensis</w:t>
            </w:r>
            <w:proofErr w:type="spellEnd"/>
          </w:p>
        </w:tc>
        <w:tc>
          <w:tcPr>
            <w:tcW w:w="4675" w:type="dxa"/>
            <w:vAlign w:val="bottom"/>
          </w:tcPr>
          <w:p w14:paraId="7AE95BFC"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8</w:t>
            </w:r>
          </w:p>
        </w:tc>
      </w:tr>
      <w:tr w:rsidR="00F70DE3" w:rsidRPr="00F70DE3" w14:paraId="6CA7E0A1" w14:textId="77777777" w:rsidTr="00A56B7F">
        <w:tc>
          <w:tcPr>
            <w:tcW w:w="4675" w:type="dxa"/>
            <w:shd w:val="clear" w:color="auto" w:fill="D9D9D9" w:themeFill="background1" w:themeFillShade="D9"/>
            <w:vAlign w:val="bottom"/>
          </w:tcPr>
          <w:p w14:paraId="337846FC"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sollicitans</w:t>
            </w:r>
            <w:proofErr w:type="spellEnd"/>
          </w:p>
        </w:tc>
        <w:tc>
          <w:tcPr>
            <w:tcW w:w="4675" w:type="dxa"/>
            <w:shd w:val="clear" w:color="auto" w:fill="D9D9D9" w:themeFill="background1" w:themeFillShade="D9"/>
            <w:vAlign w:val="bottom"/>
          </w:tcPr>
          <w:p w14:paraId="2847FC5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414</w:t>
            </w:r>
          </w:p>
        </w:tc>
      </w:tr>
      <w:tr w:rsidR="00F70DE3" w:rsidRPr="00F70DE3" w14:paraId="3151566E" w14:textId="77777777" w:rsidTr="00A56B7F">
        <w:tc>
          <w:tcPr>
            <w:tcW w:w="4675" w:type="dxa"/>
            <w:vAlign w:val="bottom"/>
          </w:tcPr>
          <w:p w14:paraId="7F617094"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spilotus</w:t>
            </w:r>
            <w:proofErr w:type="spellEnd"/>
          </w:p>
        </w:tc>
        <w:tc>
          <w:tcPr>
            <w:tcW w:w="4675" w:type="dxa"/>
            <w:vAlign w:val="bottom"/>
          </w:tcPr>
          <w:p w14:paraId="5828D3C7"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w:t>
            </w:r>
          </w:p>
        </w:tc>
      </w:tr>
      <w:tr w:rsidR="00F70DE3" w:rsidRPr="00F70DE3" w14:paraId="03DA3431" w14:textId="77777777" w:rsidTr="00A56B7F">
        <w:tc>
          <w:tcPr>
            <w:tcW w:w="4675" w:type="dxa"/>
            <w:shd w:val="clear" w:color="auto" w:fill="D9D9D9" w:themeFill="background1" w:themeFillShade="D9"/>
            <w:vAlign w:val="bottom"/>
          </w:tcPr>
          <w:p w14:paraId="186D8B56"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sticticus</w:t>
            </w:r>
            <w:proofErr w:type="spellEnd"/>
          </w:p>
        </w:tc>
        <w:tc>
          <w:tcPr>
            <w:tcW w:w="4675" w:type="dxa"/>
            <w:shd w:val="clear" w:color="auto" w:fill="D9D9D9" w:themeFill="background1" w:themeFillShade="D9"/>
            <w:vAlign w:val="bottom"/>
          </w:tcPr>
          <w:p w14:paraId="3D871FC2"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w:t>
            </w:r>
          </w:p>
        </w:tc>
      </w:tr>
      <w:tr w:rsidR="00F70DE3" w:rsidRPr="00F70DE3" w14:paraId="008ACD5E" w14:textId="77777777" w:rsidTr="00A56B7F">
        <w:tc>
          <w:tcPr>
            <w:tcW w:w="4675" w:type="dxa"/>
            <w:vAlign w:val="bottom"/>
          </w:tcPr>
          <w:p w14:paraId="6510DFB1"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taeniorhynchus</w:t>
            </w:r>
            <w:proofErr w:type="spellEnd"/>
          </w:p>
        </w:tc>
        <w:tc>
          <w:tcPr>
            <w:tcW w:w="4675" w:type="dxa"/>
            <w:vAlign w:val="bottom"/>
          </w:tcPr>
          <w:p w14:paraId="5362635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184</w:t>
            </w:r>
          </w:p>
        </w:tc>
      </w:tr>
      <w:tr w:rsidR="00F70DE3" w:rsidRPr="00F70DE3" w14:paraId="33ED4CA9" w14:textId="77777777" w:rsidTr="00A56B7F">
        <w:tc>
          <w:tcPr>
            <w:tcW w:w="4675" w:type="dxa"/>
            <w:shd w:val="clear" w:color="auto" w:fill="D9D9D9" w:themeFill="background1" w:themeFillShade="D9"/>
            <w:vAlign w:val="bottom"/>
          </w:tcPr>
          <w:p w14:paraId="67F535C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tortilis</w:t>
            </w:r>
            <w:proofErr w:type="spellEnd"/>
          </w:p>
        </w:tc>
        <w:tc>
          <w:tcPr>
            <w:tcW w:w="4675" w:type="dxa"/>
            <w:shd w:val="clear" w:color="auto" w:fill="D9D9D9" w:themeFill="background1" w:themeFillShade="D9"/>
            <w:vAlign w:val="bottom"/>
          </w:tcPr>
          <w:p w14:paraId="451E3BEA"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21</w:t>
            </w:r>
          </w:p>
        </w:tc>
      </w:tr>
      <w:tr w:rsidR="00F70DE3" w:rsidRPr="00F70DE3" w14:paraId="3D656127" w14:textId="77777777" w:rsidTr="00A56B7F">
        <w:tc>
          <w:tcPr>
            <w:tcW w:w="4675" w:type="dxa"/>
            <w:vAlign w:val="bottom"/>
          </w:tcPr>
          <w:p w14:paraId="31A2C244"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triseriatus</w:t>
            </w:r>
            <w:proofErr w:type="spellEnd"/>
          </w:p>
        </w:tc>
        <w:tc>
          <w:tcPr>
            <w:tcW w:w="4675" w:type="dxa"/>
            <w:vAlign w:val="bottom"/>
          </w:tcPr>
          <w:p w14:paraId="4C03807F"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87</w:t>
            </w:r>
          </w:p>
        </w:tc>
      </w:tr>
      <w:tr w:rsidR="00F70DE3" w:rsidRPr="00F70DE3" w14:paraId="127A0341" w14:textId="77777777" w:rsidTr="00A56B7F">
        <w:tc>
          <w:tcPr>
            <w:tcW w:w="4675" w:type="dxa"/>
            <w:shd w:val="clear" w:color="auto" w:fill="D9D9D9" w:themeFill="background1" w:themeFillShade="D9"/>
            <w:vAlign w:val="bottom"/>
          </w:tcPr>
          <w:p w14:paraId="754CE6E9"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trivittatus</w:t>
            </w:r>
            <w:proofErr w:type="spellEnd"/>
          </w:p>
        </w:tc>
        <w:tc>
          <w:tcPr>
            <w:tcW w:w="4675" w:type="dxa"/>
            <w:shd w:val="clear" w:color="auto" w:fill="D9D9D9" w:themeFill="background1" w:themeFillShade="D9"/>
            <w:vAlign w:val="bottom"/>
          </w:tcPr>
          <w:p w14:paraId="22437F5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143</w:t>
            </w:r>
          </w:p>
        </w:tc>
      </w:tr>
      <w:tr w:rsidR="00F70DE3" w:rsidRPr="00F70DE3" w14:paraId="5F527809" w14:textId="77777777" w:rsidTr="00A56B7F">
        <w:tc>
          <w:tcPr>
            <w:tcW w:w="4675" w:type="dxa"/>
            <w:vAlign w:val="bottom"/>
          </w:tcPr>
          <w:p w14:paraId="6DDBA0BD"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Aedes </w:t>
            </w:r>
            <w:proofErr w:type="spellStart"/>
            <w:r w:rsidRPr="00F70DE3">
              <w:rPr>
                <w:rFonts w:ascii="Times New Roman" w:hAnsi="Times New Roman" w:cs="Times New Roman"/>
                <w:bCs/>
                <w:i/>
                <w:iCs/>
                <w:color w:val="000000" w:themeColor="text1"/>
                <w:szCs w:val="36"/>
                <w:lang w:val="en-CA"/>
              </w:rPr>
              <w:t>vexans</w:t>
            </w:r>
            <w:proofErr w:type="spellEnd"/>
          </w:p>
        </w:tc>
        <w:tc>
          <w:tcPr>
            <w:tcW w:w="4675" w:type="dxa"/>
            <w:vAlign w:val="bottom"/>
          </w:tcPr>
          <w:p w14:paraId="1DB2617B"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364</w:t>
            </w:r>
          </w:p>
        </w:tc>
      </w:tr>
      <w:tr w:rsidR="00F70DE3" w:rsidRPr="00F70DE3" w14:paraId="2EE422CC" w14:textId="77777777" w:rsidTr="00A56B7F">
        <w:tc>
          <w:tcPr>
            <w:tcW w:w="4675" w:type="dxa"/>
            <w:shd w:val="clear" w:color="auto" w:fill="D9D9D9" w:themeFill="background1" w:themeFillShade="D9"/>
            <w:vAlign w:val="bottom"/>
          </w:tcPr>
          <w:p w14:paraId="79D3CEA1"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cf-coustani</w:t>
            </w:r>
            <w:proofErr w:type="spellEnd"/>
          </w:p>
        </w:tc>
        <w:tc>
          <w:tcPr>
            <w:tcW w:w="4675" w:type="dxa"/>
            <w:shd w:val="clear" w:color="auto" w:fill="D9D9D9" w:themeFill="background1" w:themeFillShade="D9"/>
            <w:vAlign w:val="bottom"/>
          </w:tcPr>
          <w:p w14:paraId="4DAADCC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21</w:t>
            </w:r>
          </w:p>
        </w:tc>
      </w:tr>
      <w:tr w:rsidR="00F70DE3" w:rsidRPr="00F70DE3" w14:paraId="26B226BC" w14:textId="77777777" w:rsidTr="00A56B7F">
        <w:tc>
          <w:tcPr>
            <w:tcW w:w="4675" w:type="dxa"/>
            <w:vAlign w:val="bottom"/>
          </w:tcPr>
          <w:p w14:paraId="0117AC8D"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coustani</w:t>
            </w:r>
            <w:proofErr w:type="spellEnd"/>
          </w:p>
        </w:tc>
        <w:tc>
          <w:tcPr>
            <w:tcW w:w="4675" w:type="dxa"/>
            <w:vAlign w:val="bottom"/>
          </w:tcPr>
          <w:p w14:paraId="044358CB"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142</w:t>
            </w:r>
          </w:p>
        </w:tc>
      </w:tr>
      <w:tr w:rsidR="00F70DE3" w:rsidRPr="00F70DE3" w14:paraId="53B48FE7" w14:textId="77777777" w:rsidTr="00A56B7F">
        <w:tc>
          <w:tcPr>
            <w:tcW w:w="4675" w:type="dxa"/>
            <w:shd w:val="clear" w:color="auto" w:fill="D9D9D9" w:themeFill="background1" w:themeFillShade="D9"/>
            <w:vAlign w:val="bottom"/>
          </w:tcPr>
          <w:p w14:paraId="1B84C81D"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Anopheles crucians</w:t>
            </w:r>
          </w:p>
        </w:tc>
        <w:tc>
          <w:tcPr>
            <w:tcW w:w="4675" w:type="dxa"/>
            <w:shd w:val="clear" w:color="auto" w:fill="D9D9D9" w:themeFill="background1" w:themeFillShade="D9"/>
            <w:vAlign w:val="bottom"/>
          </w:tcPr>
          <w:p w14:paraId="4FFDB925"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278</w:t>
            </w:r>
          </w:p>
        </w:tc>
      </w:tr>
      <w:tr w:rsidR="00F70DE3" w:rsidRPr="00F70DE3" w14:paraId="48EE4FDE" w14:textId="77777777" w:rsidTr="00A56B7F">
        <w:tc>
          <w:tcPr>
            <w:tcW w:w="4675" w:type="dxa"/>
            <w:vAlign w:val="bottom"/>
          </w:tcPr>
          <w:p w14:paraId="51016FC7"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freeborni</w:t>
            </w:r>
            <w:proofErr w:type="spellEnd"/>
          </w:p>
        </w:tc>
        <w:tc>
          <w:tcPr>
            <w:tcW w:w="4675" w:type="dxa"/>
            <w:vAlign w:val="bottom"/>
          </w:tcPr>
          <w:p w14:paraId="3F29FD7C"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570</w:t>
            </w:r>
          </w:p>
        </w:tc>
      </w:tr>
      <w:tr w:rsidR="00F70DE3" w:rsidRPr="00F70DE3" w14:paraId="2AB1C557" w14:textId="77777777" w:rsidTr="00A56B7F">
        <w:tc>
          <w:tcPr>
            <w:tcW w:w="4675" w:type="dxa"/>
            <w:shd w:val="clear" w:color="auto" w:fill="D9D9D9" w:themeFill="background1" w:themeFillShade="D9"/>
            <w:vAlign w:val="bottom"/>
          </w:tcPr>
          <w:p w14:paraId="797ADEF9"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funestus</w:t>
            </w:r>
            <w:proofErr w:type="spellEnd"/>
          </w:p>
        </w:tc>
        <w:tc>
          <w:tcPr>
            <w:tcW w:w="4675" w:type="dxa"/>
            <w:shd w:val="clear" w:color="auto" w:fill="D9D9D9" w:themeFill="background1" w:themeFillShade="D9"/>
            <w:vAlign w:val="bottom"/>
          </w:tcPr>
          <w:p w14:paraId="79C8E2C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1210</w:t>
            </w:r>
          </w:p>
        </w:tc>
      </w:tr>
      <w:tr w:rsidR="00F70DE3" w:rsidRPr="00F70DE3" w14:paraId="7C0B26C6" w14:textId="77777777" w:rsidTr="00A56B7F">
        <w:tc>
          <w:tcPr>
            <w:tcW w:w="4675" w:type="dxa"/>
            <w:vAlign w:val="bottom"/>
          </w:tcPr>
          <w:p w14:paraId="00EC5F9E"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Anopheles gambiae</w:t>
            </w:r>
          </w:p>
        </w:tc>
        <w:tc>
          <w:tcPr>
            <w:tcW w:w="4675" w:type="dxa"/>
            <w:vAlign w:val="bottom"/>
          </w:tcPr>
          <w:p w14:paraId="071CEF0B"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1160</w:t>
            </w:r>
          </w:p>
        </w:tc>
      </w:tr>
      <w:tr w:rsidR="00F70DE3" w:rsidRPr="00F70DE3" w14:paraId="7570C0B4" w14:textId="77777777" w:rsidTr="00A56B7F">
        <w:tc>
          <w:tcPr>
            <w:tcW w:w="4675" w:type="dxa"/>
            <w:shd w:val="clear" w:color="auto" w:fill="D9D9D9" w:themeFill="background1" w:themeFillShade="D9"/>
            <w:vAlign w:val="bottom"/>
          </w:tcPr>
          <w:p w14:paraId="52DB84F5"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maculipalpis</w:t>
            </w:r>
            <w:proofErr w:type="spellEnd"/>
          </w:p>
        </w:tc>
        <w:tc>
          <w:tcPr>
            <w:tcW w:w="4675" w:type="dxa"/>
            <w:shd w:val="clear" w:color="auto" w:fill="D9D9D9" w:themeFill="background1" w:themeFillShade="D9"/>
            <w:vAlign w:val="bottom"/>
          </w:tcPr>
          <w:p w14:paraId="4A88995F"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30</w:t>
            </w:r>
          </w:p>
        </w:tc>
      </w:tr>
      <w:tr w:rsidR="00F70DE3" w:rsidRPr="00F70DE3" w14:paraId="46650E05" w14:textId="77777777" w:rsidTr="00A56B7F">
        <w:tc>
          <w:tcPr>
            <w:tcW w:w="4675" w:type="dxa"/>
            <w:vAlign w:val="bottom"/>
          </w:tcPr>
          <w:p w14:paraId="019DA883"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pharoensis</w:t>
            </w:r>
            <w:proofErr w:type="spellEnd"/>
          </w:p>
        </w:tc>
        <w:tc>
          <w:tcPr>
            <w:tcW w:w="4675" w:type="dxa"/>
            <w:vAlign w:val="bottom"/>
          </w:tcPr>
          <w:p w14:paraId="18566B7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6</w:t>
            </w:r>
          </w:p>
        </w:tc>
      </w:tr>
      <w:tr w:rsidR="00F70DE3" w:rsidRPr="00F70DE3" w14:paraId="18C39594" w14:textId="77777777" w:rsidTr="00A56B7F">
        <w:tc>
          <w:tcPr>
            <w:tcW w:w="4675" w:type="dxa"/>
            <w:shd w:val="clear" w:color="auto" w:fill="D9D9D9" w:themeFill="background1" w:themeFillShade="D9"/>
            <w:vAlign w:val="bottom"/>
          </w:tcPr>
          <w:p w14:paraId="2DD7A2BB"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pretoriensis</w:t>
            </w:r>
            <w:proofErr w:type="spellEnd"/>
          </w:p>
        </w:tc>
        <w:tc>
          <w:tcPr>
            <w:tcW w:w="4675" w:type="dxa"/>
            <w:shd w:val="clear" w:color="auto" w:fill="D9D9D9" w:themeFill="background1" w:themeFillShade="D9"/>
            <w:vAlign w:val="bottom"/>
          </w:tcPr>
          <w:p w14:paraId="448AB80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12</w:t>
            </w:r>
          </w:p>
        </w:tc>
      </w:tr>
      <w:tr w:rsidR="00F70DE3" w:rsidRPr="00F70DE3" w14:paraId="79A149DB" w14:textId="77777777" w:rsidTr="00A56B7F">
        <w:tc>
          <w:tcPr>
            <w:tcW w:w="4675" w:type="dxa"/>
            <w:vAlign w:val="bottom"/>
          </w:tcPr>
          <w:p w14:paraId="224E13DA"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pseudopunctipennis</w:t>
            </w:r>
            <w:proofErr w:type="spellEnd"/>
          </w:p>
        </w:tc>
        <w:tc>
          <w:tcPr>
            <w:tcW w:w="4675" w:type="dxa"/>
            <w:vAlign w:val="bottom"/>
          </w:tcPr>
          <w:p w14:paraId="285C57C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53</w:t>
            </w:r>
          </w:p>
        </w:tc>
      </w:tr>
      <w:tr w:rsidR="00F70DE3" w:rsidRPr="00F70DE3" w14:paraId="233FDB4A" w14:textId="77777777" w:rsidTr="00A56B7F">
        <w:tc>
          <w:tcPr>
            <w:tcW w:w="4675" w:type="dxa"/>
            <w:shd w:val="clear" w:color="auto" w:fill="D9D9D9" w:themeFill="background1" w:themeFillShade="D9"/>
            <w:vAlign w:val="bottom"/>
          </w:tcPr>
          <w:p w14:paraId="3B9B5676"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punctipennis</w:t>
            </w:r>
            <w:proofErr w:type="spellEnd"/>
          </w:p>
        </w:tc>
        <w:tc>
          <w:tcPr>
            <w:tcW w:w="4675" w:type="dxa"/>
            <w:shd w:val="clear" w:color="auto" w:fill="D9D9D9" w:themeFill="background1" w:themeFillShade="D9"/>
            <w:vAlign w:val="bottom"/>
          </w:tcPr>
          <w:p w14:paraId="5150C91A"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212</w:t>
            </w:r>
          </w:p>
        </w:tc>
      </w:tr>
      <w:tr w:rsidR="00F70DE3" w:rsidRPr="00F70DE3" w14:paraId="00744748" w14:textId="77777777" w:rsidTr="00A56B7F">
        <w:tc>
          <w:tcPr>
            <w:tcW w:w="4675" w:type="dxa"/>
            <w:vAlign w:val="bottom"/>
          </w:tcPr>
          <w:p w14:paraId="63CC6E7D"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quadrimaculatus</w:t>
            </w:r>
            <w:proofErr w:type="spellEnd"/>
          </w:p>
        </w:tc>
        <w:tc>
          <w:tcPr>
            <w:tcW w:w="4675" w:type="dxa"/>
            <w:vAlign w:val="bottom"/>
          </w:tcPr>
          <w:p w14:paraId="34B78BA0"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195</w:t>
            </w:r>
          </w:p>
        </w:tc>
      </w:tr>
      <w:tr w:rsidR="00F70DE3" w:rsidRPr="00F70DE3" w14:paraId="2C57FE4C" w14:textId="77777777" w:rsidTr="00A56B7F">
        <w:tc>
          <w:tcPr>
            <w:tcW w:w="4675" w:type="dxa"/>
            <w:shd w:val="clear" w:color="auto" w:fill="D9D9D9" w:themeFill="background1" w:themeFillShade="D9"/>
            <w:vAlign w:val="bottom"/>
          </w:tcPr>
          <w:p w14:paraId="07DF3395"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rufipes</w:t>
            </w:r>
            <w:proofErr w:type="spellEnd"/>
          </w:p>
        </w:tc>
        <w:tc>
          <w:tcPr>
            <w:tcW w:w="4675" w:type="dxa"/>
            <w:shd w:val="clear" w:color="auto" w:fill="D9D9D9" w:themeFill="background1" w:themeFillShade="D9"/>
            <w:vAlign w:val="bottom"/>
          </w:tcPr>
          <w:p w14:paraId="18CA84D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12</w:t>
            </w:r>
          </w:p>
        </w:tc>
      </w:tr>
      <w:tr w:rsidR="00F70DE3" w:rsidRPr="00F70DE3" w14:paraId="6287D16F" w14:textId="77777777" w:rsidTr="00A56B7F">
        <w:tc>
          <w:tcPr>
            <w:tcW w:w="4675" w:type="dxa"/>
            <w:vAlign w:val="bottom"/>
          </w:tcPr>
          <w:p w14:paraId="46C369E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squamosus</w:t>
            </w:r>
            <w:proofErr w:type="spellEnd"/>
          </w:p>
        </w:tc>
        <w:tc>
          <w:tcPr>
            <w:tcW w:w="4675" w:type="dxa"/>
            <w:vAlign w:val="bottom"/>
          </w:tcPr>
          <w:p w14:paraId="51C3E07C"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13</w:t>
            </w:r>
          </w:p>
        </w:tc>
      </w:tr>
      <w:tr w:rsidR="00F70DE3" w:rsidRPr="00F70DE3" w14:paraId="75B144ED" w14:textId="77777777" w:rsidTr="00A56B7F">
        <w:tc>
          <w:tcPr>
            <w:tcW w:w="4675" w:type="dxa"/>
            <w:shd w:val="clear" w:color="auto" w:fill="D9D9D9" w:themeFill="background1" w:themeFillShade="D9"/>
            <w:vAlign w:val="bottom"/>
          </w:tcPr>
          <w:p w14:paraId="0F7A67BE"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tenebrosus</w:t>
            </w:r>
            <w:proofErr w:type="spellEnd"/>
          </w:p>
        </w:tc>
        <w:tc>
          <w:tcPr>
            <w:tcW w:w="4675" w:type="dxa"/>
            <w:shd w:val="clear" w:color="auto" w:fill="D9D9D9" w:themeFill="background1" w:themeFillShade="D9"/>
            <w:vAlign w:val="bottom"/>
          </w:tcPr>
          <w:p w14:paraId="65EAA463"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6</w:t>
            </w:r>
          </w:p>
        </w:tc>
      </w:tr>
      <w:tr w:rsidR="00F70DE3" w:rsidRPr="00F70DE3" w14:paraId="5BE21189" w14:textId="77777777" w:rsidTr="00A56B7F">
        <w:tc>
          <w:tcPr>
            <w:tcW w:w="4675" w:type="dxa"/>
            <w:vAlign w:val="bottom"/>
          </w:tcPr>
          <w:p w14:paraId="2CAE2592"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Anopheles </w:t>
            </w:r>
            <w:proofErr w:type="spellStart"/>
            <w:r w:rsidRPr="00F70DE3">
              <w:rPr>
                <w:rFonts w:ascii="Times New Roman" w:hAnsi="Times New Roman" w:cs="Times New Roman"/>
                <w:bCs/>
                <w:i/>
                <w:iCs/>
                <w:color w:val="000000" w:themeColor="text1"/>
                <w:szCs w:val="36"/>
                <w:lang w:val="en-CA"/>
              </w:rPr>
              <w:t>ziemanni</w:t>
            </w:r>
            <w:proofErr w:type="spellEnd"/>
          </w:p>
        </w:tc>
        <w:tc>
          <w:tcPr>
            <w:tcW w:w="4675" w:type="dxa"/>
            <w:vAlign w:val="bottom"/>
          </w:tcPr>
          <w:p w14:paraId="2FE4140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35</w:t>
            </w:r>
          </w:p>
        </w:tc>
      </w:tr>
      <w:tr w:rsidR="00F70DE3" w:rsidRPr="00F70DE3" w14:paraId="5018210C" w14:textId="77777777" w:rsidTr="00A56B7F">
        <w:tc>
          <w:tcPr>
            <w:tcW w:w="4675" w:type="dxa"/>
            <w:shd w:val="clear" w:color="auto" w:fill="D9D9D9" w:themeFill="background1" w:themeFillShade="D9"/>
            <w:vAlign w:val="bottom"/>
          </w:tcPr>
          <w:p w14:paraId="0AC7944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Coquillettidia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perturbans</w:t>
            </w:r>
            <w:proofErr w:type="spellEnd"/>
          </w:p>
        </w:tc>
        <w:tc>
          <w:tcPr>
            <w:tcW w:w="4675" w:type="dxa"/>
            <w:shd w:val="clear" w:color="auto" w:fill="D9D9D9" w:themeFill="background1" w:themeFillShade="D9"/>
            <w:vAlign w:val="bottom"/>
          </w:tcPr>
          <w:p w14:paraId="25913E8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204</w:t>
            </w:r>
          </w:p>
        </w:tc>
      </w:tr>
      <w:tr w:rsidR="00F70DE3" w:rsidRPr="00F70DE3" w14:paraId="6D396850" w14:textId="77777777" w:rsidTr="00A56B7F">
        <w:tc>
          <w:tcPr>
            <w:tcW w:w="4675" w:type="dxa"/>
            <w:vAlign w:val="bottom"/>
          </w:tcPr>
          <w:p w14:paraId="48B8B40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antillummagnorum</w:t>
            </w:r>
            <w:proofErr w:type="spellEnd"/>
          </w:p>
        </w:tc>
        <w:tc>
          <w:tcPr>
            <w:tcW w:w="4675" w:type="dxa"/>
            <w:vAlign w:val="bottom"/>
          </w:tcPr>
          <w:p w14:paraId="70E07019"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28</w:t>
            </w:r>
          </w:p>
        </w:tc>
      </w:tr>
      <w:tr w:rsidR="00F70DE3" w:rsidRPr="00F70DE3" w14:paraId="49B22D0A" w14:textId="77777777" w:rsidTr="00A56B7F">
        <w:tc>
          <w:tcPr>
            <w:tcW w:w="4675" w:type="dxa"/>
            <w:shd w:val="clear" w:color="auto" w:fill="D9D9D9" w:themeFill="background1" w:themeFillShade="D9"/>
            <w:vAlign w:val="bottom"/>
          </w:tcPr>
          <w:p w14:paraId="4E63C138"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bahamensis</w:t>
            </w:r>
            <w:proofErr w:type="spellEnd"/>
          </w:p>
        </w:tc>
        <w:tc>
          <w:tcPr>
            <w:tcW w:w="4675" w:type="dxa"/>
            <w:shd w:val="clear" w:color="auto" w:fill="D9D9D9" w:themeFill="background1" w:themeFillShade="D9"/>
            <w:vAlign w:val="bottom"/>
          </w:tcPr>
          <w:p w14:paraId="63F85A6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w:t>
            </w:r>
          </w:p>
        </w:tc>
      </w:tr>
      <w:tr w:rsidR="00F70DE3" w:rsidRPr="00F70DE3" w14:paraId="4DDE3F61" w14:textId="77777777" w:rsidTr="00A56B7F">
        <w:tc>
          <w:tcPr>
            <w:tcW w:w="4675" w:type="dxa"/>
            <w:vAlign w:val="bottom"/>
          </w:tcPr>
          <w:p w14:paraId="5376B4DE"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coronator</w:t>
            </w:r>
            <w:proofErr w:type="spellEnd"/>
          </w:p>
        </w:tc>
        <w:tc>
          <w:tcPr>
            <w:tcW w:w="4675" w:type="dxa"/>
            <w:vAlign w:val="bottom"/>
          </w:tcPr>
          <w:p w14:paraId="0C05997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61</w:t>
            </w:r>
          </w:p>
        </w:tc>
      </w:tr>
      <w:tr w:rsidR="00F70DE3" w:rsidRPr="00F70DE3" w14:paraId="61566807" w14:textId="77777777" w:rsidTr="00A56B7F">
        <w:tc>
          <w:tcPr>
            <w:tcW w:w="4675" w:type="dxa"/>
            <w:shd w:val="clear" w:color="auto" w:fill="D9D9D9" w:themeFill="background1" w:themeFillShade="D9"/>
            <w:vAlign w:val="bottom"/>
          </w:tcPr>
          <w:p w14:paraId="62324673"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erraticus</w:t>
            </w:r>
            <w:proofErr w:type="spellEnd"/>
          </w:p>
        </w:tc>
        <w:tc>
          <w:tcPr>
            <w:tcW w:w="4675" w:type="dxa"/>
            <w:shd w:val="clear" w:color="auto" w:fill="D9D9D9" w:themeFill="background1" w:themeFillShade="D9"/>
            <w:vAlign w:val="bottom"/>
          </w:tcPr>
          <w:p w14:paraId="3DC59E4B"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343</w:t>
            </w:r>
          </w:p>
        </w:tc>
      </w:tr>
      <w:tr w:rsidR="00F70DE3" w:rsidRPr="00F70DE3" w14:paraId="50F4D40D" w14:textId="77777777" w:rsidTr="00A56B7F">
        <w:tc>
          <w:tcPr>
            <w:tcW w:w="4675" w:type="dxa"/>
            <w:vAlign w:val="bottom"/>
          </w:tcPr>
          <w:p w14:paraId="4AE1CB01"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nigripalpus</w:t>
            </w:r>
            <w:proofErr w:type="spellEnd"/>
          </w:p>
        </w:tc>
        <w:tc>
          <w:tcPr>
            <w:tcW w:w="4675" w:type="dxa"/>
            <w:vAlign w:val="bottom"/>
          </w:tcPr>
          <w:p w14:paraId="5335C5DF"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74</w:t>
            </w:r>
          </w:p>
        </w:tc>
      </w:tr>
      <w:tr w:rsidR="00F70DE3" w:rsidRPr="00F70DE3" w14:paraId="5D8E33FD" w14:textId="77777777" w:rsidTr="00A56B7F">
        <w:tc>
          <w:tcPr>
            <w:tcW w:w="4675" w:type="dxa"/>
            <w:shd w:val="clear" w:color="auto" w:fill="D9D9D9" w:themeFill="background1" w:themeFillShade="D9"/>
            <w:vAlign w:val="bottom"/>
          </w:tcPr>
          <w:p w14:paraId="5B77E0F8"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pipiens</w:t>
            </w:r>
            <w:proofErr w:type="spellEnd"/>
          </w:p>
        </w:tc>
        <w:tc>
          <w:tcPr>
            <w:tcW w:w="4675" w:type="dxa"/>
            <w:shd w:val="clear" w:color="auto" w:fill="D9D9D9" w:themeFill="background1" w:themeFillShade="D9"/>
            <w:vAlign w:val="bottom"/>
          </w:tcPr>
          <w:p w14:paraId="20FE79AA"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1539</w:t>
            </w:r>
          </w:p>
        </w:tc>
      </w:tr>
      <w:tr w:rsidR="00F70DE3" w:rsidRPr="00F70DE3" w14:paraId="49CD06D4" w14:textId="77777777" w:rsidTr="00A56B7F">
        <w:tc>
          <w:tcPr>
            <w:tcW w:w="4675" w:type="dxa"/>
            <w:vAlign w:val="bottom"/>
          </w:tcPr>
          <w:p w14:paraId="336D6AD2"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restuans</w:t>
            </w:r>
            <w:proofErr w:type="spellEnd"/>
          </w:p>
        </w:tc>
        <w:tc>
          <w:tcPr>
            <w:tcW w:w="4675" w:type="dxa"/>
            <w:vAlign w:val="bottom"/>
          </w:tcPr>
          <w:p w14:paraId="07A7C213"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93</w:t>
            </w:r>
          </w:p>
        </w:tc>
      </w:tr>
      <w:tr w:rsidR="00F70DE3" w:rsidRPr="00F70DE3" w14:paraId="55E704B6" w14:textId="77777777" w:rsidTr="00A56B7F">
        <w:tc>
          <w:tcPr>
            <w:tcW w:w="4675" w:type="dxa"/>
            <w:shd w:val="clear" w:color="auto" w:fill="D9D9D9" w:themeFill="background1" w:themeFillShade="D9"/>
            <w:vAlign w:val="bottom"/>
          </w:tcPr>
          <w:p w14:paraId="598BC822"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salinarius</w:t>
            </w:r>
            <w:proofErr w:type="spellEnd"/>
          </w:p>
        </w:tc>
        <w:tc>
          <w:tcPr>
            <w:tcW w:w="4675" w:type="dxa"/>
            <w:shd w:val="clear" w:color="auto" w:fill="D9D9D9" w:themeFill="background1" w:themeFillShade="D9"/>
            <w:vAlign w:val="bottom"/>
          </w:tcPr>
          <w:p w14:paraId="6289A760"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163</w:t>
            </w:r>
          </w:p>
        </w:tc>
      </w:tr>
      <w:tr w:rsidR="00F70DE3" w:rsidRPr="00F70DE3" w14:paraId="74E8F8A4" w14:textId="77777777" w:rsidTr="00A56B7F">
        <w:tc>
          <w:tcPr>
            <w:tcW w:w="4675" w:type="dxa"/>
            <w:vAlign w:val="bottom"/>
          </w:tcPr>
          <w:p w14:paraId="1AAC971B"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lastRenderedPageBreak/>
              <w:t xml:space="preserve">Culex </w:t>
            </w:r>
            <w:proofErr w:type="spellStart"/>
            <w:r w:rsidRPr="00F70DE3">
              <w:rPr>
                <w:rFonts w:ascii="Times New Roman" w:hAnsi="Times New Roman" w:cs="Times New Roman"/>
                <w:bCs/>
                <w:i/>
                <w:iCs/>
                <w:color w:val="000000" w:themeColor="text1"/>
                <w:szCs w:val="36"/>
                <w:lang w:val="en-CA"/>
              </w:rPr>
              <w:t>tarsalis</w:t>
            </w:r>
            <w:proofErr w:type="spellEnd"/>
          </w:p>
        </w:tc>
        <w:tc>
          <w:tcPr>
            <w:tcW w:w="4675" w:type="dxa"/>
            <w:vAlign w:val="bottom"/>
          </w:tcPr>
          <w:p w14:paraId="6A2DAA3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48</w:t>
            </w:r>
          </w:p>
        </w:tc>
      </w:tr>
      <w:tr w:rsidR="00F70DE3" w:rsidRPr="00F70DE3" w14:paraId="7215D4E4" w14:textId="77777777" w:rsidTr="00A56B7F">
        <w:tc>
          <w:tcPr>
            <w:tcW w:w="4675" w:type="dxa"/>
            <w:shd w:val="clear" w:color="auto" w:fill="D9D9D9" w:themeFill="background1" w:themeFillShade="D9"/>
            <w:vAlign w:val="bottom"/>
          </w:tcPr>
          <w:p w14:paraId="2897AFE7"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r w:rsidRPr="00F70DE3">
              <w:rPr>
                <w:rFonts w:ascii="Times New Roman" w:hAnsi="Times New Roman" w:cs="Times New Roman"/>
                <w:bCs/>
                <w:i/>
                <w:iCs/>
                <w:color w:val="000000" w:themeColor="text1"/>
                <w:szCs w:val="36"/>
                <w:lang w:val="en-CA"/>
              </w:rPr>
              <w:t xml:space="preserve">Culex </w:t>
            </w:r>
            <w:proofErr w:type="spellStart"/>
            <w:r w:rsidRPr="00F70DE3">
              <w:rPr>
                <w:rFonts w:ascii="Times New Roman" w:hAnsi="Times New Roman" w:cs="Times New Roman"/>
                <w:bCs/>
                <w:i/>
                <w:iCs/>
                <w:color w:val="000000" w:themeColor="text1"/>
                <w:szCs w:val="36"/>
                <w:lang w:val="en-CA"/>
              </w:rPr>
              <w:t>territans</w:t>
            </w:r>
            <w:proofErr w:type="spellEnd"/>
          </w:p>
        </w:tc>
        <w:tc>
          <w:tcPr>
            <w:tcW w:w="4675" w:type="dxa"/>
            <w:shd w:val="clear" w:color="auto" w:fill="D9D9D9" w:themeFill="background1" w:themeFillShade="D9"/>
            <w:vAlign w:val="bottom"/>
          </w:tcPr>
          <w:p w14:paraId="5E440237"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13</w:t>
            </w:r>
          </w:p>
        </w:tc>
      </w:tr>
      <w:tr w:rsidR="00F70DE3" w:rsidRPr="00F70DE3" w14:paraId="6BD81CE2" w14:textId="77777777" w:rsidTr="00A56B7F">
        <w:tc>
          <w:tcPr>
            <w:tcW w:w="4675" w:type="dxa"/>
            <w:vAlign w:val="bottom"/>
          </w:tcPr>
          <w:p w14:paraId="4A9511A9"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Culiseta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incidens</w:t>
            </w:r>
            <w:proofErr w:type="spellEnd"/>
          </w:p>
        </w:tc>
        <w:tc>
          <w:tcPr>
            <w:tcW w:w="4675" w:type="dxa"/>
            <w:vAlign w:val="bottom"/>
          </w:tcPr>
          <w:p w14:paraId="53D34A59"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45</w:t>
            </w:r>
          </w:p>
        </w:tc>
      </w:tr>
      <w:tr w:rsidR="00F70DE3" w:rsidRPr="00F70DE3" w14:paraId="217FA354" w14:textId="77777777" w:rsidTr="00A56B7F">
        <w:tc>
          <w:tcPr>
            <w:tcW w:w="4675" w:type="dxa"/>
            <w:shd w:val="clear" w:color="auto" w:fill="D9D9D9" w:themeFill="background1" w:themeFillShade="D9"/>
            <w:vAlign w:val="bottom"/>
          </w:tcPr>
          <w:p w14:paraId="5CD90129"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Culiseta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inornata</w:t>
            </w:r>
            <w:proofErr w:type="spellEnd"/>
          </w:p>
        </w:tc>
        <w:tc>
          <w:tcPr>
            <w:tcW w:w="4675" w:type="dxa"/>
            <w:shd w:val="clear" w:color="auto" w:fill="D9D9D9" w:themeFill="background1" w:themeFillShade="D9"/>
            <w:vAlign w:val="bottom"/>
          </w:tcPr>
          <w:p w14:paraId="0C0E73D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64</w:t>
            </w:r>
          </w:p>
        </w:tc>
      </w:tr>
      <w:tr w:rsidR="00F70DE3" w:rsidRPr="00F70DE3" w14:paraId="0AC4BC01" w14:textId="77777777" w:rsidTr="00A56B7F">
        <w:tc>
          <w:tcPr>
            <w:tcW w:w="4675" w:type="dxa"/>
            <w:vAlign w:val="bottom"/>
          </w:tcPr>
          <w:p w14:paraId="38A99047"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Culiseta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melanura</w:t>
            </w:r>
            <w:proofErr w:type="spellEnd"/>
          </w:p>
        </w:tc>
        <w:tc>
          <w:tcPr>
            <w:tcW w:w="4675" w:type="dxa"/>
            <w:vAlign w:val="bottom"/>
          </w:tcPr>
          <w:p w14:paraId="5C10C790"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5</w:t>
            </w:r>
          </w:p>
        </w:tc>
      </w:tr>
      <w:tr w:rsidR="00F70DE3" w:rsidRPr="00F70DE3" w14:paraId="29243912" w14:textId="77777777" w:rsidTr="00A56B7F">
        <w:tc>
          <w:tcPr>
            <w:tcW w:w="4675" w:type="dxa"/>
            <w:shd w:val="clear" w:color="auto" w:fill="D9D9D9" w:themeFill="background1" w:themeFillShade="D9"/>
            <w:vAlign w:val="bottom"/>
          </w:tcPr>
          <w:p w14:paraId="386D19ED"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Deinocerites</w:t>
            </w:r>
            <w:proofErr w:type="spellEnd"/>
            <w:r w:rsidRPr="00F70DE3">
              <w:rPr>
                <w:rFonts w:ascii="Times New Roman" w:hAnsi="Times New Roman" w:cs="Times New Roman"/>
                <w:bCs/>
                <w:i/>
                <w:iCs/>
                <w:color w:val="000000" w:themeColor="text1"/>
                <w:szCs w:val="36"/>
                <w:lang w:val="en-CA"/>
              </w:rPr>
              <w:t xml:space="preserve"> cancer</w:t>
            </w:r>
          </w:p>
        </w:tc>
        <w:tc>
          <w:tcPr>
            <w:tcW w:w="4675" w:type="dxa"/>
            <w:shd w:val="clear" w:color="auto" w:fill="D9D9D9" w:themeFill="background1" w:themeFillShade="D9"/>
            <w:vAlign w:val="bottom"/>
          </w:tcPr>
          <w:p w14:paraId="4C886F57"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39</w:t>
            </w:r>
          </w:p>
        </w:tc>
      </w:tr>
      <w:tr w:rsidR="00F70DE3" w:rsidRPr="00F70DE3" w14:paraId="19D052ED" w14:textId="77777777" w:rsidTr="00A56B7F">
        <w:tc>
          <w:tcPr>
            <w:tcW w:w="4675" w:type="dxa"/>
            <w:vAlign w:val="bottom"/>
          </w:tcPr>
          <w:p w14:paraId="6DAE208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Deinocerites</w:t>
            </w:r>
            <w:proofErr w:type="spellEnd"/>
            <w:r w:rsidRPr="00F70DE3">
              <w:rPr>
                <w:rFonts w:ascii="Times New Roman" w:hAnsi="Times New Roman" w:cs="Times New Roman"/>
                <w:bCs/>
                <w:i/>
                <w:iCs/>
                <w:color w:val="000000" w:themeColor="text1"/>
                <w:szCs w:val="36"/>
                <w:lang w:val="en-CA"/>
              </w:rPr>
              <w:t xml:space="preserve"> cuba-1</w:t>
            </w:r>
          </w:p>
        </w:tc>
        <w:tc>
          <w:tcPr>
            <w:tcW w:w="4675" w:type="dxa"/>
            <w:vAlign w:val="bottom"/>
          </w:tcPr>
          <w:p w14:paraId="4C23F08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72</w:t>
            </w:r>
          </w:p>
        </w:tc>
      </w:tr>
      <w:tr w:rsidR="00F70DE3" w:rsidRPr="00F70DE3" w14:paraId="11A93ECA" w14:textId="77777777" w:rsidTr="00A56B7F">
        <w:tc>
          <w:tcPr>
            <w:tcW w:w="4675" w:type="dxa"/>
            <w:shd w:val="clear" w:color="auto" w:fill="D9D9D9" w:themeFill="background1" w:themeFillShade="D9"/>
            <w:vAlign w:val="bottom"/>
          </w:tcPr>
          <w:p w14:paraId="680A11AE"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Mansonia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titillans</w:t>
            </w:r>
            <w:proofErr w:type="spellEnd"/>
          </w:p>
        </w:tc>
        <w:tc>
          <w:tcPr>
            <w:tcW w:w="4675" w:type="dxa"/>
            <w:shd w:val="clear" w:color="auto" w:fill="D9D9D9" w:themeFill="background1" w:themeFillShade="D9"/>
            <w:vAlign w:val="bottom"/>
          </w:tcPr>
          <w:p w14:paraId="65553A4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93</w:t>
            </w:r>
          </w:p>
        </w:tc>
      </w:tr>
      <w:tr w:rsidR="00F70DE3" w:rsidRPr="00F70DE3" w14:paraId="3A938EFB" w14:textId="77777777" w:rsidTr="00A56B7F">
        <w:tc>
          <w:tcPr>
            <w:tcW w:w="4675" w:type="dxa"/>
            <w:vAlign w:val="bottom"/>
          </w:tcPr>
          <w:p w14:paraId="24DA7711"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Orthopodomyia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signifera</w:t>
            </w:r>
            <w:proofErr w:type="spellEnd"/>
          </w:p>
        </w:tc>
        <w:tc>
          <w:tcPr>
            <w:tcW w:w="4675" w:type="dxa"/>
            <w:vAlign w:val="bottom"/>
          </w:tcPr>
          <w:p w14:paraId="6C169D0B"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18</w:t>
            </w:r>
          </w:p>
        </w:tc>
      </w:tr>
      <w:tr w:rsidR="00F70DE3" w:rsidRPr="00F70DE3" w14:paraId="0B10324D" w14:textId="77777777" w:rsidTr="00A56B7F">
        <w:tc>
          <w:tcPr>
            <w:tcW w:w="4675" w:type="dxa"/>
            <w:shd w:val="clear" w:color="auto" w:fill="D9D9D9" w:themeFill="background1" w:themeFillShade="D9"/>
            <w:vAlign w:val="bottom"/>
          </w:tcPr>
          <w:p w14:paraId="49E100E2"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ciliata</w:t>
            </w:r>
            <w:proofErr w:type="spellEnd"/>
          </w:p>
        </w:tc>
        <w:tc>
          <w:tcPr>
            <w:tcW w:w="4675" w:type="dxa"/>
            <w:shd w:val="clear" w:color="auto" w:fill="D9D9D9" w:themeFill="background1" w:themeFillShade="D9"/>
            <w:vAlign w:val="bottom"/>
          </w:tcPr>
          <w:p w14:paraId="57EBC5CD"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169</w:t>
            </w:r>
          </w:p>
        </w:tc>
      </w:tr>
      <w:tr w:rsidR="00F70DE3" w:rsidRPr="00F70DE3" w14:paraId="17A314B8" w14:textId="77777777" w:rsidTr="00A56B7F">
        <w:tc>
          <w:tcPr>
            <w:tcW w:w="4675" w:type="dxa"/>
            <w:vAlign w:val="bottom"/>
          </w:tcPr>
          <w:p w14:paraId="07666BD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columbiae</w:t>
            </w:r>
            <w:proofErr w:type="spellEnd"/>
          </w:p>
        </w:tc>
        <w:tc>
          <w:tcPr>
            <w:tcW w:w="4675" w:type="dxa"/>
            <w:vAlign w:val="bottom"/>
          </w:tcPr>
          <w:p w14:paraId="7F4510D1"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423</w:t>
            </w:r>
          </w:p>
        </w:tc>
      </w:tr>
      <w:tr w:rsidR="00F70DE3" w:rsidRPr="00F70DE3" w14:paraId="1DDD99F4" w14:textId="77777777" w:rsidTr="00A56B7F">
        <w:tc>
          <w:tcPr>
            <w:tcW w:w="4675" w:type="dxa"/>
            <w:shd w:val="clear" w:color="auto" w:fill="D9D9D9" w:themeFill="background1" w:themeFillShade="D9"/>
            <w:vAlign w:val="bottom"/>
          </w:tcPr>
          <w:p w14:paraId="665E94C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cyanescens</w:t>
            </w:r>
            <w:proofErr w:type="spellEnd"/>
          </w:p>
        </w:tc>
        <w:tc>
          <w:tcPr>
            <w:tcW w:w="4675" w:type="dxa"/>
            <w:shd w:val="clear" w:color="auto" w:fill="D9D9D9" w:themeFill="background1" w:themeFillShade="D9"/>
            <w:vAlign w:val="bottom"/>
          </w:tcPr>
          <w:p w14:paraId="557FAB5B"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390</w:t>
            </w:r>
          </w:p>
        </w:tc>
      </w:tr>
      <w:tr w:rsidR="00F70DE3" w:rsidRPr="00F70DE3" w14:paraId="7E1ED1D1" w14:textId="77777777" w:rsidTr="00A56B7F">
        <w:tc>
          <w:tcPr>
            <w:tcW w:w="4675" w:type="dxa"/>
            <w:vAlign w:val="bottom"/>
          </w:tcPr>
          <w:p w14:paraId="5967DB96"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discolor</w:t>
            </w:r>
          </w:p>
        </w:tc>
        <w:tc>
          <w:tcPr>
            <w:tcW w:w="4675" w:type="dxa"/>
            <w:vAlign w:val="bottom"/>
          </w:tcPr>
          <w:p w14:paraId="0060014F"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10</w:t>
            </w:r>
          </w:p>
        </w:tc>
      </w:tr>
      <w:tr w:rsidR="00F70DE3" w:rsidRPr="00F70DE3" w14:paraId="6DA9A510" w14:textId="77777777" w:rsidTr="00A56B7F">
        <w:tc>
          <w:tcPr>
            <w:tcW w:w="4675" w:type="dxa"/>
            <w:shd w:val="clear" w:color="auto" w:fill="D9D9D9" w:themeFill="background1" w:themeFillShade="D9"/>
            <w:vAlign w:val="bottom"/>
          </w:tcPr>
          <w:p w14:paraId="7F643FE0"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ferox</w:t>
            </w:r>
          </w:p>
        </w:tc>
        <w:tc>
          <w:tcPr>
            <w:tcW w:w="4675" w:type="dxa"/>
            <w:shd w:val="clear" w:color="auto" w:fill="D9D9D9" w:themeFill="background1" w:themeFillShade="D9"/>
            <w:vAlign w:val="bottom"/>
          </w:tcPr>
          <w:p w14:paraId="43F373AE"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231</w:t>
            </w:r>
          </w:p>
        </w:tc>
      </w:tr>
      <w:tr w:rsidR="00F70DE3" w:rsidRPr="00F70DE3" w14:paraId="7E403F4C" w14:textId="77777777" w:rsidTr="00A56B7F">
        <w:tc>
          <w:tcPr>
            <w:tcW w:w="4675" w:type="dxa"/>
            <w:vAlign w:val="bottom"/>
          </w:tcPr>
          <w:p w14:paraId="202E4243"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howardii</w:t>
            </w:r>
            <w:proofErr w:type="spellEnd"/>
          </w:p>
        </w:tc>
        <w:tc>
          <w:tcPr>
            <w:tcW w:w="4675" w:type="dxa"/>
            <w:vAlign w:val="bottom"/>
          </w:tcPr>
          <w:p w14:paraId="29B0C9F3"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17</w:t>
            </w:r>
          </w:p>
        </w:tc>
      </w:tr>
      <w:tr w:rsidR="00F70DE3" w:rsidRPr="00F70DE3" w14:paraId="023DEE80" w14:textId="77777777" w:rsidTr="00A56B7F">
        <w:tc>
          <w:tcPr>
            <w:tcW w:w="4675" w:type="dxa"/>
            <w:shd w:val="clear" w:color="auto" w:fill="D9D9D9" w:themeFill="background1" w:themeFillShade="D9"/>
            <w:vAlign w:val="bottom"/>
          </w:tcPr>
          <w:p w14:paraId="01C94684"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pygmaea</w:t>
            </w:r>
            <w:proofErr w:type="spellEnd"/>
          </w:p>
        </w:tc>
        <w:tc>
          <w:tcPr>
            <w:tcW w:w="4675" w:type="dxa"/>
            <w:shd w:val="clear" w:color="auto" w:fill="D9D9D9" w:themeFill="background1" w:themeFillShade="D9"/>
            <w:vAlign w:val="bottom"/>
          </w:tcPr>
          <w:p w14:paraId="21A2EBD4"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149</w:t>
            </w:r>
          </w:p>
        </w:tc>
      </w:tr>
      <w:tr w:rsidR="00F70DE3" w:rsidRPr="00F70DE3" w14:paraId="698C22BF" w14:textId="77777777" w:rsidTr="00A56B7F">
        <w:tc>
          <w:tcPr>
            <w:tcW w:w="4675" w:type="dxa"/>
            <w:vAlign w:val="bottom"/>
          </w:tcPr>
          <w:p w14:paraId="1CF35DBF"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Psorophora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signipennis</w:t>
            </w:r>
            <w:proofErr w:type="spellEnd"/>
          </w:p>
        </w:tc>
        <w:tc>
          <w:tcPr>
            <w:tcW w:w="4675" w:type="dxa"/>
            <w:vAlign w:val="bottom"/>
          </w:tcPr>
          <w:p w14:paraId="3F603989"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23</w:t>
            </w:r>
          </w:p>
        </w:tc>
      </w:tr>
      <w:tr w:rsidR="00F70DE3" w:rsidRPr="00F70DE3" w14:paraId="60724D7E" w14:textId="77777777" w:rsidTr="00A56B7F">
        <w:tc>
          <w:tcPr>
            <w:tcW w:w="4675" w:type="dxa"/>
            <w:shd w:val="clear" w:color="auto" w:fill="D9D9D9" w:themeFill="background1" w:themeFillShade="D9"/>
            <w:vAlign w:val="bottom"/>
          </w:tcPr>
          <w:p w14:paraId="401DDB65" w14:textId="77777777" w:rsidR="00F70DE3" w:rsidRPr="00F70DE3" w:rsidRDefault="00F70DE3" w:rsidP="00F70DE3">
            <w:pPr>
              <w:widowControl w:val="0"/>
              <w:autoSpaceDE w:val="0"/>
              <w:autoSpaceDN w:val="0"/>
              <w:adjustRightInd w:val="0"/>
              <w:rPr>
                <w:rFonts w:ascii="Times New Roman" w:hAnsi="Times New Roman" w:cs="Times New Roman"/>
                <w:bCs/>
                <w:i/>
                <w:iCs/>
                <w:color w:val="000000" w:themeColor="text1"/>
                <w:szCs w:val="36"/>
                <w:lang w:val="en-CA"/>
              </w:rPr>
            </w:pPr>
            <w:proofErr w:type="spellStart"/>
            <w:r w:rsidRPr="00F70DE3">
              <w:rPr>
                <w:rFonts w:ascii="Times New Roman" w:hAnsi="Times New Roman" w:cs="Times New Roman"/>
                <w:bCs/>
                <w:i/>
                <w:iCs/>
                <w:color w:val="000000" w:themeColor="text1"/>
                <w:szCs w:val="36"/>
                <w:lang w:val="en-CA"/>
              </w:rPr>
              <w:t>Uranotaenia</w:t>
            </w:r>
            <w:proofErr w:type="spellEnd"/>
            <w:r w:rsidRPr="00F70DE3">
              <w:rPr>
                <w:rFonts w:ascii="Times New Roman" w:hAnsi="Times New Roman" w:cs="Times New Roman"/>
                <w:bCs/>
                <w:i/>
                <w:iCs/>
                <w:color w:val="000000" w:themeColor="text1"/>
                <w:szCs w:val="36"/>
                <w:lang w:val="en-CA"/>
              </w:rPr>
              <w:t xml:space="preserve"> </w:t>
            </w:r>
            <w:proofErr w:type="spellStart"/>
            <w:r w:rsidRPr="00F70DE3">
              <w:rPr>
                <w:rFonts w:ascii="Times New Roman" w:hAnsi="Times New Roman" w:cs="Times New Roman"/>
                <w:bCs/>
                <w:i/>
                <w:iCs/>
                <w:color w:val="000000" w:themeColor="text1"/>
                <w:szCs w:val="36"/>
                <w:lang w:val="en-CA"/>
              </w:rPr>
              <w:t>sapphirina</w:t>
            </w:r>
            <w:proofErr w:type="spellEnd"/>
          </w:p>
        </w:tc>
        <w:tc>
          <w:tcPr>
            <w:tcW w:w="4675" w:type="dxa"/>
            <w:shd w:val="clear" w:color="auto" w:fill="D9D9D9" w:themeFill="background1" w:themeFillShade="D9"/>
            <w:vAlign w:val="bottom"/>
          </w:tcPr>
          <w:p w14:paraId="54767BA5" w14:textId="77777777" w:rsidR="00F70DE3" w:rsidRPr="00F70DE3" w:rsidRDefault="00F70DE3" w:rsidP="00F70DE3">
            <w:pPr>
              <w:widowControl w:val="0"/>
              <w:autoSpaceDE w:val="0"/>
              <w:autoSpaceDN w:val="0"/>
              <w:adjustRightInd w:val="0"/>
              <w:rPr>
                <w:rFonts w:ascii="Times New Roman" w:hAnsi="Times New Roman" w:cs="Times New Roman"/>
                <w:bCs/>
                <w:color w:val="000000" w:themeColor="text1"/>
                <w:szCs w:val="36"/>
                <w:lang w:val="en-CA"/>
              </w:rPr>
            </w:pPr>
            <w:r w:rsidRPr="00F70DE3">
              <w:rPr>
                <w:rFonts w:ascii="Times New Roman" w:hAnsi="Times New Roman" w:cs="Times New Roman"/>
                <w:bCs/>
                <w:color w:val="000000" w:themeColor="text1"/>
                <w:szCs w:val="36"/>
                <w:lang w:val="en-CA"/>
              </w:rPr>
              <w:t>10</w:t>
            </w:r>
          </w:p>
        </w:tc>
      </w:tr>
    </w:tbl>
    <w:p w14:paraId="3F65CA45" w14:textId="77777777" w:rsidR="00F70DE3" w:rsidRDefault="00F70DE3"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5C24A9C6" w14:textId="77777777" w:rsidR="005D0DB6" w:rsidRDefault="005D0DB6"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793DEC42"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5572D251"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57415496"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7B2CEE53"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32BDC19B"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0AABE09E"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22008BCC"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4C5206C1" w14:textId="77777777" w:rsidR="003D3E1F"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5D719E93" w14:textId="77777777" w:rsidR="003D3E1F" w:rsidRPr="00F70DE3" w:rsidRDefault="003D3E1F"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4642B387" w14:textId="453C63AD" w:rsidR="00925CA7" w:rsidRDefault="00514B5A" w:rsidP="00F70DE3">
      <w:pPr>
        <w:widowControl w:val="0"/>
        <w:autoSpaceDE w:val="0"/>
        <w:autoSpaceDN w:val="0"/>
        <w:adjustRightInd w:val="0"/>
        <w:spacing w:after="0"/>
        <w:rPr>
          <w:rFonts w:ascii="Times New Roman" w:hAnsi="Times New Roman" w:cs="Times New Roman"/>
          <w:bCs/>
          <w:color w:val="000000" w:themeColor="text1"/>
          <w:szCs w:val="36"/>
          <w:lang w:val="en-CA"/>
        </w:rPr>
      </w:pPr>
      <w:bookmarkStart w:id="156" w:name="_Hlk161527955"/>
      <w:r>
        <w:rPr>
          <w:rFonts w:ascii="Times New Roman" w:hAnsi="Times New Roman" w:cs="Times New Roman"/>
          <w:bCs/>
          <w:color w:val="000000" w:themeColor="text1"/>
          <w:szCs w:val="36"/>
          <w:lang w:val="en-CA"/>
        </w:rPr>
        <w:t>Table 4</w:t>
      </w:r>
      <w:r w:rsidRPr="00415188">
        <w:rPr>
          <w:rFonts w:ascii="Times New Roman" w:hAnsi="Times New Roman" w:cs="Times New Roman"/>
          <w:bCs/>
          <w:color w:val="000000" w:themeColor="text1"/>
          <w:szCs w:val="36"/>
          <w:lang w:val="en-CA"/>
        </w:rPr>
        <w:t>.</w:t>
      </w:r>
      <w:r w:rsidR="00415188" w:rsidRPr="00415188">
        <w:rPr>
          <w:rFonts w:ascii="Times New Roman" w:hAnsi="Times New Roman" w:cs="Times New Roman"/>
          <w:bCs/>
          <w:color w:val="000000" w:themeColor="text1"/>
          <w:szCs w:val="36"/>
          <w:lang w:val="en-CA"/>
        </w:rPr>
        <w:t xml:space="preserve"> </w:t>
      </w:r>
      <w:r w:rsidR="00415188" w:rsidRPr="00415188">
        <w:rPr>
          <w:rFonts w:ascii="Times New Roman" w:hAnsi="Times New Roman" w:cs="Times New Roman"/>
          <w:bCs/>
          <w:color w:val="000000" w:themeColor="text1"/>
          <w:szCs w:val="36"/>
        </w:rPr>
        <w:t>Data Augmentation Techniques</w:t>
      </w:r>
      <w:r w:rsidR="00415188">
        <w:rPr>
          <w:rFonts w:ascii="Times New Roman" w:hAnsi="Times New Roman" w:cs="Times New Roman"/>
          <w:bCs/>
          <w:color w:val="000000" w:themeColor="text1"/>
          <w:szCs w:val="36"/>
        </w:rPr>
        <w:t xml:space="preserve"> Used </w:t>
      </w:r>
      <w:r w:rsidR="00066E1B">
        <w:rPr>
          <w:rFonts w:ascii="Times New Roman" w:hAnsi="Times New Roman" w:cs="Times New Roman"/>
          <w:bCs/>
          <w:color w:val="000000" w:themeColor="text1"/>
          <w:szCs w:val="36"/>
        </w:rPr>
        <w:t xml:space="preserve">on </w:t>
      </w:r>
      <w:r w:rsidR="00415188">
        <w:rPr>
          <w:rFonts w:ascii="Times New Roman" w:hAnsi="Times New Roman" w:cs="Times New Roman"/>
          <w:bCs/>
          <w:color w:val="000000" w:themeColor="text1"/>
          <w:szCs w:val="36"/>
        </w:rPr>
        <w:t xml:space="preserve">the Training Subset of </w:t>
      </w:r>
      <w:bookmarkEnd w:id="156"/>
      <w:r w:rsidR="00415188">
        <w:rPr>
          <w:rFonts w:ascii="Times New Roman" w:hAnsi="Times New Roman" w:cs="Times New Roman"/>
          <w:bCs/>
          <w:color w:val="000000" w:themeColor="text1"/>
          <w:szCs w:val="36"/>
        </w:rPr>
        <w:t xml:space="preserve">Images </w:t>
      </w:r>
    </w:p>
    <w:tbl>
      <w:tblPr>
        <w:tblStyle w:val="TableGrid"/>
        <w:tblW w:w="0" w:type="auto"/>
        <w:tblLook w:val="04A0" w:firstRow="1" w:lastRow="0" w:firstColumn="1" w:lastColumn="0" w:noHBand="0" w:noVBand="1"/>
      </w:tblPr>
      <w:tblGrid>
        <w:gridCol w:w="1514"/>
        <w:gridCol w:w="4658"/>
        <w:gridCol w:w="1722"/>
        <w:gridCol w:w="1456"/>
      </w:tblGrid>
      <w:tr w:rsidR="00154E66" w14:paraId="3F928E0C" w14:textId="77777777" w:rsidTr="00F23B80">
        <w:tc>
          <w:tcPr>
            <w:tcW w:w="2337" w:type="dxa"/>
            <w:vAlign w:val="bottom"/>
          </w:tcPr>
          <w:p w14:paraId="60B169EA" w14:textId="56C6E9FD" w:rsidR="00154E66" w:rsidRDefault="00154E66" w:rsidP="00534478">
            <w:pPr>
              <w:widowControl w:val="0"/>
              <w:autoSpaceDE w:val="0"/>
              <w:autoSpaceDN w:val="0"/>
              <w:adjustRightInd w:val="0"/>
              <w:jc w:val="center"/>
              <w:rPr>
                <w:rFonts w:ascii="Times New Roman" w:hAnsi="Times New Roman" w:cs="Times New Roman"/>
                <w:bCs/>
                <w:color w:val="000000" w:themeColor="text1"/>
                <w:szCs w:val="36"/>
                <w:lang w:val="en-CA"/>
              </w:rPr>
            </w:pPr>
            <w:bookmarkStart w:id="157" w:name="_Hlk161509807"/>
            <w:r w:rsidRPr="00ED316E">
              <w:rPr>
                <w:rFonts w:ascii="Times New Roman" w:hAnsi="Times New Roman" w:cs="Times New Roman"/>
                <w:color w:val="000000" w:themeColor="text1"/>
              </w:rPr>
              <w:t>Data Augmentation Technique</w:t>
            </w:r>
          </w:p>
        </w:tc>
        <w:tc>
          <w:tcPr>
            <w:tcW w:w="2337" w:type="dxa"/>
            <w:vAlign w:val="bottom"/>
          </w:tcPr>
          <w:p w14:paraId="113925BB" w14:textId="280B6275" w:rsidR="00154E66" w:rsidRDefault="00154E66"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Command Used</w:t>
            </w:r>
          </w:p>
        </w:tc>
        <w:tc>
          <w:tcPr>
            <w:tcW w:w="2338" w:type="dxa"/>
            <w:vAlign w:val="bottom"/>
          </w:tcPr>
          <w:p w14:paraId="586923BD" w14:textId="57CCEA49" w:rsidR="00154E66" w:rsidRDefault="00154E66"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Degree/Parameter</w:t>
            </w:r>
          </w:p>
        </w:tc>
        <w:tc>
          <w:tcPr>
            <w:tcW w:w="2338" w:type="dxa"/>
            <w:vAlign w:val="bottom"/>
          </w:tcPr>
          <w:p w14:paraId="548CFB53" w14:textId="6B44CCCE" w:rsidR="00154E66" w:rsidRDefault="00154E66" w:rsidP="00534478">
            <w:pPr>
              <w:widowControl w:val="0"/>
              <w:autoSpaceDE w:val="0"/>
              <w:autoSpaceDN w:val="0"/>
              <w:adjustRightInd w:val="0"/>
              <w:jc w:val="center"/>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Purpose/Effect</w:t>
            </w:r>
          </w:p>
        </w:tc>
      </w:tr>
      <w:tr w:rsidR="00154E66" w14:paraId="7BB3F0DC" w14:textId="77777777" w:rsidTr="00F23B80">
        <w:tc>
          <w:tcPr>
            <w:tcW w:w="2337" w:type="dxa"/>
            <w:vAlign w:val="bottom"/>
          </w:tcPr>
          <w:p w14:paraId="7460359A" w14:textId="4971F651"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Resizing</w:t>
            </w:r>
          </w:p>
        </w:tc>
        <w:tc>
          <w:tcPr>
            <w:tcW w:w="2337" w:type="dxa"/>
            <w:vAlign w:val="bottom"/>
          </w:tcPr>
          <w:p w14:paraId="29F54D95" w14:textId="34036874"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transforms.Resize</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((224, 224))</w:t>
            </w:r>
          </w:p>
        </w:tc>
        <w:tc>
          <w:tcPr>
            <w:tcW w:w="2338" w:type="dxa"/>
            <w:vAlign w:val="bottom"/>
          </w:tcPr>
          <w:p w14:paraId="42AE118A" w14:textId="01CAFA9E"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Target Size: (224, 224) pixels</w:t>
            </w:r>
          </w:p>
        </w:tc>
        <w:tc>
          <w:tcPr>
            <w:tcW w:w="2338" w:type="dxa"/>
            <w:vAlign w:val="bottom"/>
          </w:tcPr>
          <w:p w14:paraId="2AE3AEC1" w14:textId="62FD3605"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Standardizes image resolution for model optimization and reduces computational load.</w:t>
            </w:r>
          </w:p>
        </w:tc>
      </w:tr>
      <w:tr w:rsidR="00154E66" w14:paraId="68BCB7BD" w14:textId="77777777" w:rsidTr="00F23B80">
        <w:tc>
          <w:tcPr>
            <w:tcW w:w="2337" w:type="dxa"/>
            <w:vAlign w:val="bottom"/>
          </w:tcPr>
          <w:p w14:paraId="412C2474" w14:textId="270E479F"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Random Horizontal Flip</w:t>
            </w:r>
          </w:p>
        </w:tc>
        <w:tc>
          <w:tcPr>
            <w:tcW w:w="2337" w:type="dxa"/>
            <w:vAlign w:val="bottom"/>
          </w:tcPr>
          <w:p w14:paraId="557F4BA2" w14:textId="69DE5528"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transforms.RandomHorizontalFlip</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w:t>
            </w:r>
          </w:p>
        </w:tc>
        <w:tc>
          <w:tcPr>
            <w:tcW w:w="2338" w:type="dxa"/>
            <w:vAlign w:val="bottom"/>
          </w:tcPr>
          <w:p w14:paraId="0F85695C" w14:textId="1175DACB"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Default probability (0.5)</w:t>
            </w:r>
          </w:p>
        </w:tc>
        <w:tc>
          <w:tcPr>
            <w:tcW w:w="2338" w:type="dxa"/>
            <w:vAlign w:val="bottom"/>
          </w:tcPr>
          <w:p w14:paraId="0C27AA4B" w14:textId="71574980"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 xml:space="preserve">Increases dataset variability by mirroring images </w:t>
            </w:r>
            <w:r w:rsidRPr="00ED316E">
              <w:rPr>
                <w:rFonts w:ascii="Times New Roman" w:hAnsi="Times New Roman" w:cs="Times New Roman"/>
                <w:color w:val="000000" w:themeColor="text1"/>
              </w:rPr>
              <w:lastRenderedPageBreak/>
              <w:t>horizontally.</w:t>
            </w:r>
          </w:p>
        </w:tc>
      </w:tr>
      <w:tr w:rsidR="00154E66" w14:paraId="4CCEC901" w14:textId="77777777" w:rsidTr="00F23B80">
        <w:tc>
          <w:tcPr>
            <w:tcW w:w="2337" w:type="dxa"/>
            <w:vAlign w:val="bottom"/>
          </w:tcPr>
          <w:p w14:paraId="2AE1CC37" w14:textId="3CABB6B3"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lastRenderedPageBreak/>
              <w:t>Random Vertical Flip</w:t>
            </w:r>
          </w:p>
        </w:tc>
        <w:tc>
          <w:tcPr>
            <w:tcW w:w="2337" w:type="dxa"/>
            <w:vAlign w:val="bottom"/>
          </w:tcPr>
          <w:p w14:paraId="33642BCE" w14:textId="228CCCF7"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transforms.RandomVerticalFlip</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w:t>
            </w:r>
          </w:p>
        </w:tc>
        <w:tc>
          <w:tcPr>
            <w:tcW w:w="2338" w:type="dxa"/>
            <w:vAlign w:val="bottom"/>
          </w:tcPr>
          <w:p w14:paraId="24F13ECD" w14:textId="0E9FF4B4"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Default probability (0.5)</w:t>
            </w:r>
          </w:p>
        </w:tc>
        <w:tc>
          <w:tcPr>
            <w:tcW w:w="2338" w:type="dxa"/>
            <w:vAlign w:val="bottom"/>
          </w:tcPr>
          <w:p w14:paraId="56030474" w14:textId="297B501E"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Enhances dataset diversity by mirroring images vertically.</w:t>
            </w:r>
          </w:p>
        </w:tc>
      </w:tr>
      <w:tr w:rsidR="00154E66" w14:paraId="0EF67F35" w14:textId="77777777" w:rsidTr="00F23B80">
        <w:tc>
          <w:tcPr>
            <w:tcW w:w="2337" w:type="dxa"/>
            <w:vAlign w:val="bottom"/>
          </w:tcPr>
          <w:p w14:paraId="340216A9" w14:textId="7ABD679C"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Random Rotation</w:t>
            </w:r>
          </w:p>
        </w:tc>
        <w:tc>
          <w:tcPr>
            <w:tcW w:w="2337" w:type="dxa"/>
            <w:vAlign w:val="bottom"/>
          </w:tcPr>
          <w:p w14:paraId="4F2C2F6E" w14:textId="4F3CCE45"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transforms.RandomRotation</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(15)</w:t>
            </w:r>
          </w:p>
        </w:tc>
        <w:tc>
          <w:tcPr>
            <w:tcW w:w="2338" w:type="dxa"/>
            <w:vAlign w:val="bottom"/>
          </w:tcPr>
          <w:p w14:paraId="6D246739" w14:textId="6AC21DFB"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±15 degrees</w:t>
            </w:r>
          </w:p>
        </w:tc>
        <w:tc>
          <w:tcPr>
            <w:tcW w:w="2338" w:type="dxa"/>
            <w:vAlign w:val="bottom"/>
          </w:tcPr>
          <w:p w14:paraId="2898F4DD" w14:textId="34051C1F"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Introduces rotational variations to simulate different orientations.</w:t>
            </w:r>
          </w:p>
        </w:tc>
      </w:tr>
      <w:tr w:rsidR="00154E66" w14:paraId="65E11CBE" w14:textId="77777777" w:rsidTr="00F23B80">
        <w:tc>
          <w:tcPr>
            <w:tcW w:w="2337" w:type="dxa"/>
            <w:vAlign w:val="bottom"/>
          </w:tcPr>
          <w:p w14:paraId="217ABB38" w14:textId="4314A75B"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Color Jittering</w:t>
            </w:r>
          </w:p>
        </w:tc>
        <w:tc>
          <w:tcPr>
            <w:tcW w:w="2337" w:type="dxa"/>
            <w:vAlign w:val="bottom"/>
          </w:tcPr>
          <w:p w14:paraId="7C6D1833" w14:textId="0A651C96"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transforms.ColorJitter</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(brightness=0.2, contrast=0.2, saturation=0.1, hue=0.1)</w:t>
            </w:r>
          </w:p>
        </w:tc>
        <w:tc>
          <w:tcPr>
            <w:tcW w:w="2338" w:type="dxa"/>
            <w:vAlign w:val="bottom"/>
          </w:tcPr>
          <w:p w14:paraId="004659F6" w14:textId="640667C1"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Brightness, Contrast, Saturation, Hue adjustments</w:t>
            </w:r>
          </w:p>
        </w:tc>
        <w:tc>
          <w:tcPr>
            <w:tcW w:w="2338" w:type="dxa"/>
            <w:vAlign w:val="bottom"/>
          </w:tcPr>
          <w:p w14:paraId="25F5E864" w14:textId="63E657E9" w:rsidR="00154E66" w:rsidRDefault="002E33D2" w:rsidP="00154E66">
            <w:pPr>
              <w:widowControl w:val="0"/>
              <w:autoSpaceDE w:val="0"/>
              <w:autoSpaceDN w:val="0"/>
              <w:adjustRightInd w:val="0"/>
              <w:rPr>
                <w:rFonts w:ascii="Times New Roman" w:hAnsi="Times New Roman" w:cs="Times New Roman"/>
                <w:bCs/>
                <w:color w:val="000000" w:themeColor="text1"/>
                <w:szCs w:val="36"/>
                <w:lang w:val="en-CA"/>
              </w:rPr>
            </w:pPr>
            <w:r>
              <w:rPr>
                <w:rFonts w:ascii="Times New Roman" w:hAnsi="Times New Roman" w:cs="Times New Roman"/>
                <w:color w:val="000000" w:themeColor="text1"/>
              </w:rPr>
              <w:t>Creates</w:t>
            </w:r>
            <w:r w:rsidR="00154E66" w:rsidRPr="00ED316E">
              <w:rPr>
                <w:rFonts w:ascii="Times New Roman" w:hAnsi="Times New Roman" w:cs="Times New Roman"/>
                <w:color w:val="000000" w:themeColor="text1"/>
              </w:rPr>
              <w:t xml:space="preserve"> variations in lighting and color conditions.</w:t>
            </w:r>
          </w:p>
        </w:tc>
      </w:tr>
      <w:tr w:rsidR="00154E66" w14:paraId="06310671" w14:textId="77777777" w:rsidTr="00F23B80">
        <w:tc>
          <w:tcPr>
            <w:tcW w:w="2337" w:type="dxa"/>
            <w:vAlign w:val="bottom"/>
          </w:tcPr>
          <w:p w14:paraId="08189A24" w14:textId="49E16479"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Random Perspective</w:t>
            </w:r>
          </w:p>
        </w:tc>
        <w:tc>
          <w:tcPr>
            <w:tcW w:w="2337" w:type="dxa"/>
            <w:vAlign w:val="bottom"/>
          </w:tcPr>
          <w:p w14:paraId="32DE06E2" w14:textId="66D862C0"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transforms.RandomPerspective</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w:t>
            </w:r>
            <w:proofErr w:type="spellStart"/>
            <w:r w:rsidRPr="00ED316E">
              <w:rPr>
                <w:rStyle w:val="HTMLCode"/>
                <w:rFonts w:ascii="Times New Roman" w:eastAsiaTheme="minorHAnsi" w:hAnsi="Times New Roman" w:cs="Times New Roman"/>
                <w:color w:val="000000" w:themeColor="text1"/>
                <w:sz w:val="24"/>
                <w:szCs w:val="24"/>
                <w:bdr w:val="single" w:sz="2" w:space="0" w:color="E3E3E3" w:frame="1"/>
              </w:rPr>
              <w:t>distortion_scale</w:t>
            </w:r>
            <w:proofErr w:type="spellEnd"/>
            <w:r w:rsidRPr="00ED316E">
              <w:rPr>
                <w:rStyle w:val="HTMLCode"/>
                <w:rFonts w:ascii="Times New Roman" w:eastAsiaTheme="minorHAnsi" w:hAnsi="Times New Roman" w:cs="Times New Roman"/>
                <w:color w:val="000000" w:themeColor="text1"/>
                <w:sz w:val="24"/>
                <w:szCs w:val="24"/>
                <w:bdr w:val="single" w:sz="2" w:space="0" w:color="E3E3E3" w:frame="1"/>
              </w:rPr>
              <w:t>=0.2, p=0.5)</w:t>
            </w:r>
          </w:p>
        </w:tc>
        <w:tc>
          <w:tcPr>
            <w:tcW w:w="2338" w:type="dxa"/>
            <w:vAlign w:val="bottom"/>
          </w:tcPr>
          <w:p w14:paraId="0ABAE199" w14:textId="16515611"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Distortion scale: 0.2, Probability: 0.5</w:t>
            </w:r>
          </w:p>
        </w:tc>
        <w:tc>
          <w:tcPr>
            <w:tcW w:w="2338" w:type="dxa"/>
            <w:vAlign w:val="bottom"/>
          </w:tcPr>
          <w:p w14:paraId="3E6D67B9" w14:textId="495F7662"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Simulates perspective changes to represent different camera angles.</w:t>
            </w:r>
          </w:p>
        </w:tc>
      </w:tr>
      <w:tr w:rsidR="00154E66" w14:paraId="782D3BA2" w14:textId="77777777" w:rsidTr="00F23B80">
        <w:tc>
          <w:tcPr>
            <w:tcW w:w="2337" w:type="dxa"/>
            <w:vAlign w:val="bottom"/>
          </w:tcPr>
          <w:p w14:paraId="21D0D58D" w14:textId="6E4D6DE2"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Random Affine Transformation</w:t>
            </w:r>
          </w:p>
        </w:tc>
        <w:tc>
          <w:tcPr>
            <w:tcW w:w="2337" w:type="dxa"/>
            <w:vAlign w:val="bottom"/>
          </w:tcPr>
          <w:p w14:paraId="639D340C" w14:textId="2B7D609A"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transforms.RandomAffine</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(degrees=10, translate=(0.1, 0.1), scale=(0.9, 1.1), shear=5)</w:t>
            </w:r>
          </w:p>
        </w:tc>
        <w:tc>
          <w:tcPr>
            <w:tcW w:w="2338" w:type="dxa"/>
            <w:vAlign w:val="bottom"/>
          </w:tcPr>
          <w:p w14:paraId="20E2A88C" w14:textId="03EFC433"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Degrees: ±10, Translate: 10%, Scale: 90%-110%, Shear: ±5 degrees</w:t>
            </w:r>
          </w:p>
        </w:tc>
        <w:tc>
          <w:tcPr>
            <w:tcW w:w="2338" w:type="dxa"/>
            <w:vAlign w:val="bottom"/>
          </w:tcPr>
          <w:p w14:paraId="3268C3D3" w14:textId="20467A3F"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Emulates variations in position, size, and shape.</w:t>
            </w:r>
          </w:p>
        </w:tc>
      </w:tr>
      <w:tr w:rsidR="00154E66" w14:paraId="6B0A8C8A" w14:textId="77777777" w:rsidTr="00F23B80">
        <w:tc>
          <w:tcPr>
            <w:tcW w:w="2337" w:type="dxa"/>
            <w:vAlign w:val="bottom"/>
          </w:tcPr>
          <w:p w14:paraId="7A55A8B7" w14:textId="4ACC92AF"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Random Grayscale Conversion</w:t>
            </w:r>
          </w:p>
        </w:tc>
        <w:tc>
          <w:tcPr>
            <w:tcW w:w="2337" w:type="dxa"/>
            <w:vAlign w:val="bottom"/>
          </w:tcPr>
          <w:p w14:paraId="43365FDA" w14:textId="25242E93"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transforms.RandomGrayscale</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(p=0.1)</w:t>
            </w:r>
          </w:p>
        </w:tc>
        <w:tc>
          <w:tcPr>
            <w:tcW w:w="2338" w:type="dxa"/>
            <w:vAlign w:val="bottom"/>
          </w:tcPr>
          <w:p w14:paraId="18081347" w14:textId="781B7F90"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Probability: 0.1</w:t>
            </w:r>
          </w:p>
        </w:tc>
        <w:tc>
          <w:tcPr>
            <w:tcW w:w="2338" w:type="dxa"/>
            <w:vAlign w:val="bottom"/>
          </w:tcPr>
          <w:p w14:paraId="08D83F8C" w14:textId="51F9A010"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Prepares the model for recognizing patterns without color dependency.</w:t>
            </w:r>
          </w:p>
        </w:tc>
      </w:tr>
      <w:tr w:rsidR="00154E66" w14:paraId="3DC2EF9C" w14:textId="77777777" w:rsidTr="00F23B80">
        <w:tc>
          <w:tcPr>
            <w:tcW w:w="2337" w:type="dxa"/>
            <w:vAlign w:val="bottom"/>
          </w:tcPr>
          <w:p w14:paraId="0EBE6A32" w14:textId="707E5D1A"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Gaussian Blur</w:t>
            </w:r>
          </w:p>
        </w:tc>
        <w:tc>
          <w:tcPr>
            <w:tcW w:w="2337" w:type="dxa"/>
            <w:vAlign w:val="bottom"/>
          </w:tcPr>
          <w:p w14:paraId="39FCAE65" w14:textId="3AC69FBD"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transforms.GaussianBlur</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w:t>
            </w:r>
            <w:proofErr w:type="spellStart"/>
            <w:r w:rsidRPr="00ED316E">
              <w:rPr>
                <w:rStyle w:val="HTMLCode"/>
                <w:rFonts w:ascii="Times New Roman" w:eastAsiaTheme="minorHAnsi" w:hAnsi="Times New Roman" w:cs="Times New Roman"/>
                <w:color w:val="000000" w:themeColor="text1"/>
                <w:sz w:val="24"/>
                <w:szCs w:val="24"/>
                <w:bdr w:val="single" w:sz="2" w:space="0" w:color="E3E3E3" w:frame="1"/>
              </w:rPr>
              <w:t>kernel_size</w:t>
            </w:r>
            <w:proofErr w:type="spellEnd"/>
            <w:r w:rsidRPr="00ED316E">
              <w:rPr>
                <w:rStyle w:val="HTMLCode"/>
                <w:rFonts w:ascii="Times New Roman" w:eastAsiaTheme="minorHAnsi" w:hAnsi="Times New Roman" w:cs="Times New Roman"/>
                <w:color w:val="000000" w:themeColor="text1"/>
                <w:sz w:val="24"/>
                <w:szCs w:val="24"/>
                <w:bdr w:val="single" w:sz="2" w:space="0" w:color="E3E3E3" w:frame="1"/>
              </w:rPr>
              <w:t>=3)</w:t>
            </w:r>
          </w:p>
        </w:tc>
        <w:tc>
          <w:tcPr>
            <w:tcW w:w="2338" w:type="dxa"/>
            <w:vAlign w:val="bottom"/>
          </w:tcPr>
          <w:p w14:paraId="2DBB354E" w14:textId="70EAE1B6"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Kernel Size: 3</w:t>
            </w:r>
          </w:p>
        </w:tc>
        <w:tc>
          <w:tcPr>
            <w:tcW w:w="2338" w:type="dxa"/>
            <w:vAlign w:val="bottom"/>
          </w:tcPr>
          <w:p w14:paraId="01F8B84C" w14:textId="7DE1EAF7"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Adds blurring to simulate out-of-focus scenarios.</w:t>
            </w:r>
          </w:p>
        </w:tc>
      </w:tr>
      <w:tr w:rsidR="00154E66" w14:paraId="26F1E0DC" w14:textId="77777777" w:rsidTr="00154E66">
        <w:trPr>
          <w:trHeight w:val="1441"/>
        </w:trPr>
        <w:tc>
          <w:tcPr>
            <w:tcW w:w="2337" w:type="dxa"/>
            <w:vAlign w:val="bottom"/>
          </w:tcPr>
          <w:p w14:paraId="7A6F0FC2" w14:textId="5EFFFC7E"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lastRenderedPageBreak/>
              <w:t>Normalization</w:t>
            </w:r>
          </w:p>
        </w:tc>
        <w:tc>
          <w:tcPr>
            <w:tcW w:w="2337" w:type="dxa"/>
            <w:vAlign w:val="bottom"/>
          </w:tcPr>
          <w:p w14:paraId="11BC7F63" w14:textId="1D8643DE"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proofErr w:type="spellStart"/>
            <w:proofErr w:type="gramStart"/>
            <w:r w:rsidRPr="00ED316E">
              <w:rPr>
                <w:rStyle w:val="HTMLCode"/>
                <w:rFonts w:ascii="Times New Roman" w:eastAsiaTheme="minorHAnsi" w:hAnsi="Times New Roman" w:cs="Times New Roman"/>
                <w:color w:val="000000" w:themeColor="text1"/>
                <w:sz w:val="24"/>
                <w:szCs w:val="24"/>
                <w:bdr w:val="single" w:sz="2" w:space="0" w:color="E3E3E3" w:frame="1"/>
              </w:rPr>
              <w:t>transforms.Normalize</w:t>
            </w:r>
            <w:proofErr w:type="spellEnd"/>
            <w:proofErr w:type="gramEnd"/>
            <w:r w:rsidRPr="00ED316E">
              <w:rPr>
                <w:rStyle w:val="HTMLCode"/>
                <w:rFonts w:ascii="Times New Roman" w:eastAsiaTheme="minorHAnsi" w:hAnsi="Times New Roman" w:cs="Times New Roman"/>
                <w:color w:val="000000" w:themeColor="text1"/>
                <w:sz w:val="24"/>
                <w:szCs w:val="24"/>
                <w:bdr w:val="single" w:sz="2" w:space="0" w:color="E3E3E3" w:frame="1"/>
              </w:rPr>
              <w:t>(mean=[0.485, 0.456, 0.406], std=[0.229, 0.224, 0.225])</w:t>
            </w:r>
          </w:p>
        </w:tc>
        <w:tc>
          <w:tcPr>
            <w:tcW w:w="2338" w:type="dxa"/>
            <w:vAlign w:val="bottom"/>
          </w:tcPr>
          <w:p w14:paraId="076FC0D3" w14:textId="42E66A2C"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Mean and Standard Deviation for each channel</w:t>
            </w:r>
          </w:p>
        </w:tc>
        <w:tc>
          <w:tcPr>
            <w:tcW w:w="2338" w:type="dxa"/>
            <w:vAlign w:val="bottom"/>
          </w:tcPr>
          <w:p w14:paraId="6545198B" w14:textId="169DC77E" w:rsidR="00154E66" w:rsidRDefault="00154E66" w:rsidP="00154E66">
            <w:pPr>
              <w:widowControl w:val="0"/>
              <w:autoSpaceDE w:val="0"/>
              <w:autoSpaceDN w:val="0"/>
              <w:adjustRightInd w:val="0"/>
              <w:rPr>
                <w:rFonts w:ascii="Times New Roman" w:hAnsi="Times New Roman" w:cs="Times New Roman"/>
                <w:bCs/>
                <w:color w:val="000000" w:themeColor="text1"/>
                <w:szCs w:val="36"/>
                <w:lang w:val="en-CA"/>
              </w:rPr>
            </w:pPr>
            <w:r w:rsidRPr="00ED316E">
              <w:rPr>
                <w:rFonts w:ascii="Times New Roman" w:hAnsi="Times New Roman" w:cs="Times New Roman"/>
                <w:color w:val="000000" w:themeColor="text1"/>
              </w:rPr>
              <w:t>Standardizes lighting and colors to match pretraining conditions on ImageNet</w:t>
            </w:r>
            <w:r w:rsidR="00415188">
              <w:rPr>
                <w:rFonts w:ascii="Times New Roman" w:hAnsi="Times New Roman" w:cs="Times New Roman"/>
                <w:color w:val="000000" w:themeColor="text1"/>
              </w:rPr>
              <w:t>.</w:t>
            </w:r>
          </w:p>
        </w:tc>
      </w:tr>
      <w:bookmarkEnd w:id="157"/>
    </w:tbl>
    <w:p w14:paraId="0FA24FBA" w14:textId="77777777" w:rsidR="00ED316E" w:rsidRDefault="00ED316E"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79D1B885" w14:textId="77777777" w:rsidR="00534478" w:rsidRDefault="00534478"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3EF60453" w14:textId="77777777" w:rsidR="00534478" w:rsidRDefault="00534478" w:rsidP="00F70DE3">
      <w:pPr>
        <w:widowControl w:val="0"/>
        <w:autoSpaceDE w:val="0"/>
        <w:autoSpaceDN w:val="0"/>
        <w:adjustRightInd w:val="0"/>
        <w:spacing w:after="0"/>
        <w:rPr>
          <w:rFonts w:ascii="Times New Roman" w:hAnsi="Times New Roman" w:cs="Times New Roman"/>
          <w:bCs/>
          <w:color w:val="000000" w:themeColor="text1"/>
          <w:szCs w:val="36"/>
          <w:lang w:val="en-CA"/>
        </w:rPr>
      </w:pPr>
    </w:p>
    <w:p w14:paraId="704E33EA" w14:textId="71006A32" w:rsidR="009E4CAB" w:rsidRPr="00F70DE3" w:rsidRDefault="009E4CAB" w:rsidP="009E4CAB">
      <w:pPr>
        <w:widowControl w:val="0"/>
        <w:autoSpaceDE w:val="0"/>
        <w:autoSpaceDN w:val="0"/>
        <w:adjustRightInd w:val="0"/>
        <w:spacing w:after="0"/>
        <w:rPr>
          <w:rFonts w:ascii="Times New Roman" w:hAnsi="Times New Roman" w:cs="Times New Roman"/>
          <w:bCs/>
          <w:color w:val="000000" w:themeColor="text1"/>
          <w:szCs w:val="36"/>
          <w:lang w:val="en-CA"/>
        </w:rPr>
      </w:pPr>
      <w:bookmarkStart w:id="158" w:name="_Hlk161528198"/>
      <w:r w:rsidRPr="00F70DE3">
        <w:rPr>
          <w:rFonts w:ascii="Times New Roman" w:hAnsi="Times New Roman" w:cs="Times New Roman"/>
          <w:bCs/>
          <w:color w:val="000000" w:themeColor="text1"/>
          <w:szCs w:val="36"/>
          <w:lang w:val="en-CA"/>
        </w:rPr>
        <w:t xml:space="preserve">Table </w:t>
      </w:r>
      <w:r w:rsidR="005D0DB6">
        <w:rPr>
          <w:rFonts w:ascii="Times New Roman" w:hAnsi="Times New Roman" w:cs="Times New Roman"/>
          <w:bCs/>
          <w:color w:val="000000" w:themeColor="text1"/>
          <w:szCs w:val="36"/>
          <w:lang w:val="en-CA"/>
        </w:rPr>
        <w:t>5</w:t>
      </w:r>
      <w:r w:rsidRPr="00F70DE3">
        <w:rPr>
          <w:rFonts w:ascii="Times New Roman" w:hAnsi="Times New Roman" w:cs="Times New Roman"/>
          <w:bCs/>
          <w:color w:val="000000" w:themeColor="text1"/>
          <w:szCs w:val="36"/>
          <w:lang w:val="en-CA"/>
        </w:rPr>
        <w:t xml:space="preserve">. </w:t>
      </w:r>
      <w:r w:rsidR="007D1AAB">
        <w:rPr>
          <w:rFonts w:ascii="Times New Roman" w:hAnsi="Times New Roman" w:cs="Times New Roman"/>
          <w:bCs/>
          <w:color w:val="000000" w:themeColor="text1"/>
          <w:szCs w:val="36"/>
          <w:lang w:val="en-CA"/>
        </w:rPr>
        <w:t xml:space="preserve">Number of </w:t>
      </w:r>
      <w:r w:rsidR="00711733">
        <w:rPr>
          <w:rFonts w:ascii="Times New Roman" w:hAnsi="Times New Roman" w:cs="Times New Roman"/>
          <w:bCs/>
          <w:color w:val="000000" w:themeColor="text1"/>
          <w:szCs w:val="36"/>
          <w:lang w:val="en-CA"/>
        </w:rPr>
        <w:t xml:space="preserve">Mosquito </w:t>
      </w:r>
      <w:r w:rsidR="007D1AAB">
        <w:rPr>
          <w:rFonts w:ascii="Times New Roman" w:hAnsi="Times New Roman" w:cs="Times New Roman"/>
          <w:bCs/>
          <w:color w:val="000000" w:themeColor="text1"/>
          <w:szCs w:val="36"/>
          <w:lang w:val="en-CA"/>
        </w:rPr>
        <w:t xml:space="preserve">Images </w:t>
      </w:r>
      <w:r w:rsidR="002A5681">
        <w:rPr>
          <w:rFonts w:ascii="Times New Roman" w:hAnsi="Times New Roman" w:cs="Times New Roman"/>
          <w:bCs/>
          <w:color w:val="000000" w:themeColor="text1"/>
          <w:szCs w:val="36"/>
          <w:lang w:val="en-CA"/>
        </w:rPr>
        <w:t>Present w</w:t>
      </w:r>
      <w:r w:rsidR="007D1AAB">
        <w:rPr>
          <w:rFonts w:ascii="Times New Roman" w:hAnsi="Times New Roman" w:cs="Times New Roman"/>
          <w:bCs/>
          <w:color w:val="000000" w:themeColor="text1"/>
          <w:szCs w:val="36"/>
          <w:lang w:val="en-CA"/>
        </w:rPr>
        <w:t xml:space="preserve">ithin </w:t>
      </w:r>
      <w:r w:rsidR="00A04D10">
        <w:rPr>
          <w:rFonts w:ascii="Times New Roman" w:hAnsi="Times New Roman" w:cs="Times New Roman"/>
          <w:bCs/>
          <w:color w:val="000000" w:themeColor="text1"/>
          <w:szCs w:val="36"/>
          <w:lang w:val="en-CA"/>
        </w:rPr>
        <w:t xml:space="preserve">the </w:t>
      </w:r>
      <w:r w:rsidR="007D1AAB">
        <w:rPr>
          <w:rFonts w:ascii="Times New Roman" w:hAnsi="Times New Roman" w:cs="Times New Roman"/>
          <w:bCs/>
          <w:color w:val="000000" w:themeColor="text1"/>
          <w:szCs w:val="36"/>
          <w:lang w:val="en-CA"/>
        </w:rPr>
        <w:t>Training, Validation, and Testing Subset</w:t>
      </w:r>
      <w:r w:rsidRPr="00F70DE3">
        <w:rPr>
          <w:rFonts w:ascii="Times New Roman" w:hAnsi="Times New Roman" w:cs="Times New Roman"/>
          <w:bCs/>
          <w:color w:val="000000" w:themeColor="text1"/>
          <w:szCs w:val="36"/>
          <w:lang w:val="en-CA"/>
        </w:rPr>
        <w:t xml:space="preserve"> </w:t>
      </w:r>
      <w:r w:rsidR="002A5681">
        <w:rPr>
          <w:rFonts w:ascii="Times New Roman" w:hAnsi="Times New Roman" w:cs="Times New Roman"/>
          <w:bCs/>
          <w:color w:val="000000" w:themeColor="text1"/>
          <w:szCs w:val="36"/>
          <w:lang w:val="en-CA"/>
        </w:rPr>
        <w:t xml:space="preserve">and the </w:t>
      </w:r>
      <w:r w:rsidR="008618EC">
        <w:rPr>
          <w:rFonts w:ascii="Times New Roman" w:hAnsi="Times New Roman" w:cs="Times New Roman"/>
          <w:bCs/>
          <w:color w:val="000000" w:themeColor="text1"/>
          <w:szCs w:val="36"/>
          <w:lang w:val="en-CA"/>
        </w:rPr>
        <w:t xml:space="preserve">Aggregate </w:t>
      </w:r>
      <w:r w:rsidR="00227DEE">
        <w:rPr>
          <w:rFonts w:ascii="Times New Roman" w:hAnsi="Times New Roman" w:cs="Times New Roman"/>
          <w:bCs/>
          <w:color w:val="000000" w:themeColor="text1"/>
          <w:szCs w:val="36"/>
          <w:lang w:val="en-CA"/>
        </w:rPr>
        <w:t>Total</w:t>
      </w:r>
    </w:p>
    <w:tbl>
      <w:tblPr>
        <w:tblStyle w:val="TableGrid"/>
        <w:tblW w:w="0" w:type="auto"/>
        <w:tblLook w:val="04A0" w:firstRow="1" w:lastRow="0" w:firstColumn="1" w:lastColumn="0" w:noHBand="0" w:noVBand="1"/>
      </w:tblPr>
      <w:tblGrid>
        <w:gridCol w:w="3423"/>
        <w:gridCol w:w="3175"/>
        <w:gridCol w:w="2752"/>
      </w:tblGrid>
      <w:tr w:rsidR="001E320F" w:rsidRPr="00F70DE3" w14:paraId="2FCC0BFD" w14:textId="5309887D" w:rsidTr="001E320F">
        <w:trPr>
          <w:trHeight w:val="441"/>
        </w:trPr>
        <w:tc>
          <w:tcPr>
            <w:tcW w:w="3423" w:type="dxa"/>
            <w:shd w:val="clear" w:color="auto" w:fill="D9D9D9" w:themeFill="background1" w:themeFillShade="D9"/>
            <w:vAlign w:val="center"/>
          </w:tcPr>
          <w:p w14:paraId="032A9644" w14:textId="305C7E28" w:rsidR="001E320F" w:rsidRPr="00F70DE3" w:rsidRDefault="008C686F" w:rsidP="00534478">
            <w:pPr>
              <w:widowControl w:val="0"/>
              <w:autoSpaceDE w:val="0"/>
              <w:autoSpaceDN w:val="0"/>
              <w:adjustRightInd w:val="0"/>
              <w:jc w:val="center"/>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Subset</w:t>
            </w:r>
          </w:p>
        </w:tc>
        <w:tc>
          <w:tcPr>
            <w:tcW w:w="3175" w:type="dxa"/>
            <w:shd w:val="clear" w:color="auto" w:fill="D9D9D9" w:themeFill="background1" w:themeFillShade="D9"/>
            <w:vAlign w:val="center"/>
          </w:tcPr>
          <w:p w14:paraId="13D364BB" w14:textId="54A67AE9" w:rsidR="001E320F" w:rsidRPr="00F70DE3" w:rsidRDefault="008C686F" w:rsidP="00534478">
            <w:pPr>
              <w:widowControl w:val="0"/>
              <w:autoSpaceDE w:val="0"/>
              <w:autoSpaceDN w:val="0"/>
              <w:adjustRightInd w:val="0"/>
              <w:jc w:val="center"/>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Number of Images</w:t>
            </w:r>
          </w:p>
        </w:tc>
        <w:tc>
          <w:tcPr>
            <w:tcW w:w="2752" w:type="dxa"/>
            <w:shd w:val="clear" w:color="auto" w:fill="D9D9D9" w:themeFill="background1" w:themeFillShade="D9"/>
          </w:tcPr>
          <w:p w14:paraId="2FC6074A" w14:textId="61AC37D0" w:rsidR="001E320F" w:rsidRPr="00F70DE3" w:rsidRDefault="00003667" w:rsidP="00534478">
            <w:pPr>
              <w:widowControl w:val="0"/>
              <w:autoSpaceDE w:val="0"/>
              <w:autoSpaceDN w:val="0"/>
              <w:adjustRightInd w:val="0"/>
              <w:jc w:val="center"/>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Percentage</w:t>
            </w:r>
          </w:p>
        </w:tc>
      </w:tr>
      <w:tr w:rsidR="001E320F" w:rsidRPr="00F70DE3" w14:paraId="28F58F3C" w14:textId="68972905" w:rsidTr="001E320F">
        <w:tc>
          <w:tcPr>
            <w:tcW w:w="3423" w:type="dxa"/>
            <w:vAlign w:val="center"/>
          </w:tcPr>
          <w:p w14:paraId="41F4C047" w14:textId="120187C9" w:rsidR="001E320F" w:rsidRPr="00F70DE3" w:rsidRDefault="009B2D1F" w:rsidP="00A56B7F">
            <w:pPr>
              <w:widowControl w:val="0"/>
              <w:autoSpaceDE w:val="0"/>
              <w:autoSpaceDN w:val="0"/>
              <w:adjustRightInd w:val="0"/>
              <w:rPr>
                <w:rFonts w:ascii="Times New Roman" w:hAnsi="Times New Roman" w:cs="Times New Roman"/>
                <w:bCs/>
                <w:color w:val="000000" w:themeColor="text1"/>
                <w:szCs w:val="36"/>
                <w:lang w:val="en-CA"/>
              </w:rPr>
            </w:pPr>
            <w:bookmarkStart w:id="159" w:name="_Hlk161528352"/>
            <w:r>
              <w:rPr>
                <w:rFonts w:ascii="Times New Roman" w:hAnsi="Times New Roman" w:cs="Times New Roman"/>
                <w:bCs/>
                <w:color w:val="000000" w:themeColor="text1"/>
                <w:szCs w:val="36"/>
                <w:lang w:val="en-CA"/>
              </w:rPr>
              <w:t>Training</w:t>
            </w:r>
          </w:p>
        </w:tc>
        <w:tc>
          <w:tcPr>
            <w:tcW w:w="3175" w:type="dxa"/>
            <w:vAlign w:val="center"/>
          </w:tcPr>
          <w:p w14:paraId="658135B0" w14:textId="6166BB27" w:rsidR="001E320F" w:rsidRPr="00F70DE3" w:rsidRDefault="005A3707" w:rsidP="00A56B7F">
            <w:pPr>
              <w:widowControl w:val="0"/>
              <w:autoSpaceDE w:val="0"/>
              <w:autoSpaceDN w:val="0"/>
              <w:adjustRightInd w:val="0"/>
              <w:rPr>
                <w:rFonts w:ascii="Times New Roman" w:hAnsi="Times New Roman" w:cs="Times New Roman"/>
                <w:bCs/>
                <w:color w:val="000000" w:themeColor="text1"/>
                <w:szCs w:val="36"/>
                <w:lang w:val="en-CA"/>
              </w:rPr>
            </w:pPr>
            <w:r w:rsidRPr="005A3707">
              <w:rPr>
                <w:rFonts w:ascii="Times New Roman" w:hAnsi="Times New Roman" w:cs="Times New Roman"/>
                <w:bCs/>
                <w:color w:val="000000" w:themeColor="text1"/>
                <w:szCs w:val="36"/>
              </w:rPr>
              <w:t>9</w:t>
            </w:r>
            <w:r w:rsidR="001F1146">
              <w:rPr>
                <w:rFonts w:ascii="Times New Roman" w:hAnsi="Times New Roman" w:cs="Times New Roman"/>
                <w:bCs/>
                <w:color w:val="000000" w:themeColor="text1"/>
                <w:szCs w:val="36"/>
              </w:rPr>
              <w:t>,188</w:t>
            </w:r>
          </w:p>
        </w:tc>
        <w:tc>
          <w:tcPr>
            <w:tcW w:w="2752" w:type="dxa"/>
          </w:tcPr>
          <w:p w14:paraId="0A0D8B66" w14:textId="2E96EAB5" w:rsidR="001E320F" w:rsidRPr="00F70DE3" w:rsidRDefault="001F1146" w:rsidP="00A56B7F">
            <w:pPr>
              <w:widowControl w:val="0"/>
              <w:autoSpaceDE w:val="0"/>
              <w:autoSpaceDN w:val="0"/>
              <w:adjustRightInd w:val="0"/>
              <w:rPr>
                <w:rFonts w:ascii="Times New Roman" w:hAnsi="Times New Roman" w:cs="Times New Roman"/>
                <w:bCs/>
                <w:color w:val="000000" w:themeColor="text1"/>
                <w:szCs w:val="36"/>
                <w:lang w:val="en-CA"/>
              </w:rPr>
            </w:pPr>
            <w:r w:rsidRPr="001F1146">
              <w:rPr>
                <w:rFonts w:ascii="Times New Roman" w:hAnsi="Times New Roman" w:cs="Times New Roman"/>
                <w:bCs/>
                <w:color w:val="000000" w:themeColor="text1"/>
                <w:szCs w:val="36"/>
              </w:rPr>
              <w:t>69.63%</w:t>
            </w:r>
          </w:p>
        </w:tc>
      </w:tr>
      <w:tr w:rsidR="001E320F" w:rsidRPr="00F70DE3" w14:paraId="754AA0D7" w14:textId="0889375B" w:rsidTr="001E320F">
        <w:tc>
          <w:tcPr>
            <w:tcW w:w="3423" w:type="dxa"/>
            <w:shd w:val="clear" w:color="auto" w:fill="D9D9D9" w:themeFill="background1" w:themeFillShade="D9"/>
            <w:vAlign w:val="center"/>
          </w:tcPr>
          <w:p w14:paraId="6F84B2A8" w14:textId="524441CD" w:rsidR="001E320F" w:rsidRPr="00F70DE3" w:rsidRDefault="009B2D1F" w:rsidP="00A56B7F">
            <w:pPr>
              <w:widowControl w:val="0"/>
              <w:autoSpaceDE w:val="0"/>
              <w:autoSpaceDN w:val="0"/>
              <w:adjustRightInd w:val="0"/>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Validation</w:t>
            </w:r>
          </w:p>
        </w:tc>
        <w:tc>
          <w:tcPr>
            <w:tcW w:w="3175" w:type="dxa"/>
            <w:shd w:val="clear" w:color="auto" w:fill="D9D9D9" w:themeFill="background1" w:themeFillShade="D9"/>
            <w:vAlign w:val="center"/>
          </w:tcPr>
          <w:p w14:paraId="50C6CA45" w14:textId="4B7DD3B7" w:rsidR="001E320F" w:rsidRPr="00F70DE3" w:rsidRDefault="001F1146" w:rsidP="00A56B7F">
            <w:pPr>
              <w:widowControl w:val="0"/>
              <w:autoSpaceDE w:val="0"/>
              <w:autoSpaceDN w:val="0"/>
              <w:adjustRightInd w:val="0"/>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1,970</w:t>
            </w:r>
          </w:p>
        </w:tc>
        <w:tc>
          <w:tcPr>
            <w:tcW w:w="2752" w:type="dxa"/>
            <w:shd w:val="clear" w:color="auto" w:fill="D9D9D9" w:themeFill="background1" w:themeFillShade="D9"/>
          </w:tcPr>
          <w:p w14:paraId="131D5296" w14:textId="0C04DD65" w:rsidR="001E320F" w:rsidRPr="00F70DE3" w:rsidRDefault="001F1146" w:rsidP="00A56B7F">
            <w:pPr>
              <w:widowControl w:val="0"/>
              <w:autoSpaceDE w:val="0"/>
              <w:autoSpaceDN w:val="0"/>
              <w:adjustRightInd w:val="0"/>
              <w:rPr>
                <w:rFonts w:ascii="Times New Roman" w:hAnsi="Times New Roman" w:cs="Times New Roman"/>
                <w:bCs/>
                <w:color w:val="000000" w:themeColor="text1"/>
                <w:szCs w:val="36"/>
                <w:lang w:val="en-CA"/>
              </w:rPr>
            </w:pPr>
            <w:r w:rsidRPr="001F1146">
              <w:rPr>
                <w:rFonts w:ascii="Times New Roman" w:hAnsi="Times New Roman" w:cs="Times New Roman"/>
                <w:bCs/>
                <w:color w:val="000000" w:themeColor="text1"/>
                <w:szCs w:val="36"/>
              </w:rPr>
              <w:t>14.93%</w:t>
            </w:r>
          </w:p>
        </w:tc>
      </w:tr>
      <w:tr w:rsidR="001E320F" w:rsidRPr="00F70DE3" w14:paraId="3E119FD9" w14:textId="6B8A3E1D" w:rsidTr="001E320F">
        <w:tc>
          <w:tcPr>
            <w:tcW w:w="3423" w:type="dxa"/>
            <w:vAlign w:val="center"/>
          </w:tcPr>
          <w:p w14:paraId="4B0947E6" w14:textId="04410982" w:rsidR="001E320F" w:rsidRPr="00F70DE3" w:rsidRDefault="009B2D1F" w:rsidP="00A56B7F">
            <w:pPr>
              <w:widowControl w:val="0"/>
              <w:autoSpaceDE w:val="0"/>
              <w:autoSpaceDN w:val="0"/>
              <w:adjustRightInd w:val="0"/>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Testing</w:t>
            </w:r>
          </w:p>
        </w:tc>
        <w:tc>
          <w:tcPr>
            <w:tcW w:w="3175" w:type="dxa"/>
            <w:vAlign w:val="center"/>
          </w:tcPr>
          <w:p w14:paraId="3E181CB2" w14:textId="04297D38" w:rsidR="001E320F" w:rsidRPr="00F70DE3" w:rsidRDefault="001F1146" w:rsidP="00A56B7F">
            <w:pPr>
              <w:widowControl w:val="0"/>
              <w:autoSpaceDE w:val="0"/>
              <w:autoSpaceDN w:val="0"/>
              <w:adjustRightInd w:val="0"/>
              <w:rPr>
                <w:rFonts w:ascii="Times New Roman" w:hAnsi="Times New Roman" w:cs="Times New Roman"/>
                <w:bCs/>
                <w:color w:val="000000" w:themeColor="text1"/>
                <w:szCs w:val="36"/>
                <w:lang w:val="en-CA"/>
              </w:rPr>
            </w:pPr>
            <w:r w:rsidRPr="001F1146">
              <w:rPr>
                <w:rFonts w:ascii="Times New Roman" w:hAnsi="Times New Roman" w:cs="Times New Roman"/>
                <w:bCs/>
                <w:color w:val="000000" w:themeColor="text1"/>
                <w:szCs w:val="36"/>
              </w:rPr>
              <w:t>1,97</w:t>
            </w:r>
            <w:r>
              <w:rPr>
                <w:rFonts w:ascii="Times New Roman" w:hAnsi="Times New Roman" w:cs="Times New Roman"/>
                <w:bCs/>
                <w:color w:val="000000" w:themeColor="text1"/>
                <w:szCs w:val="36"/>
              </w:rPr>
              <w:t>0</w:t>
            </w:r>
          </w:p>
        </w:tc>
        <w:tc>
          <w:tcPr>
            <w:tcW w:w="2752" w:type="dxa"/>
          </w:tcPr>
          <w:p w14:paraId="317DC5B6" w14:textId="47CE7AF4" w:rsidR="001E320F" w:rsidRPr="00F70DE3" w:rsidRDefault="001F1146" w:rsidP="00A56B7F">
            <w:pPr>
              <w:widowControl w:val="0"/>
              <w:autoSpaceDE w:val="0"/>
              <w:autoSpaceDN w:val="0"/>
              <w:adjustRightInd w:val="0"/>
              <w:rPr>
                <w:rFonts w:ascii="Times New Roman" w:hAnsi="Times New Roman" w:cs="Times New Roman"/>
                <w:bCs/>
                <w:color w:val="000000" w:themeColor="text1"/>
                <w:szCs w:val="36"/>
                <w:lang w:val="en-CA"/>
              </w:rPr>
            </w:pPr>
            <w:r w:rsidRPr="001F1146">
              <w:rPr>
                <w:rFonts w:ascii="Times New Roman" w:hAnsi="Times New Roman" w:cs="Times New Roman"/>
                <w:bCs/>
                <w:color w:val="000000" w:themeColor="text1"/>
                <w:szCs w:val="36"/>
              </w:rPr>
              <w:t>14.93%</w:t>
            </w:r>
          </w:p>
        </w:tc>
      </w:tr>
      <w:tr w:rsidR="00534478" w:rsidRPr="00F70DE3" w14:paraId="6D2846D2" w14:textId="77777777" w:rsidTr="00534478">
        <w:tc>
          <w:tcPr>
            <w:tcW w:w="3423" w:type="dxa"/>
            <w:shd w:val="clear" w:color="auto" w:fill="D9D9D9" w:themeFill="background1" w:themeFillShade="D9"/>
            <w:vAlign w:val="center"/>
          </w:tcPr>
          <w:p w14:paraId="7984DBE4" w14:textId="6AA869E4" w:rsidR="00534478" w:rsidRDefault="00534478" w:rsidP="00A56B7F">
            <w:pPr>
              <w:widowControl w:val="0"/>
              <w:autoSpaceDE w:val="0"/>
              <w:autoSpaceDN w:val="0"/>
              <w:adjustRightInd w:val="0"/>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Total</w:t>
            </w:r>
          </w:p>
        </w:tc>
        <w:tc>
          <w:tcPr>
            <w:tcW w:w="3175" w:type="dxa"/>
            <w:shd w:val="clear" w:color="auto" w:fill="D9D9D9" w:themeFill="background1" w:themeFillShade="D9"/>
            <w:vAlign w:val="center"/>
          </w:tcPr>
          <w:p w14:paraId="78F4C112" w14:textId="0661401D" w:rsidR="00534478" w:rsidRPr="00E11355" w:rsidRDefault="00A47655" w:rsidP="00A56B7F">
            <w:pPr>
              <w:widowControl w:val="0"/>
              <w:autoSpaceDE w:val="0"/>
              <w:autoSpaceDN w:val="0"/>
              <w:adjustRightInd w:val="0"/>
              <w:rPr>
                <w:rFonts w:ascii="Times New Roman" w:hAnsi="Times New Roman" w:cs="Times New Roman"/>
                <w:bCs/>
                <w:color w:val="000000" w:themeColor="text1"/>
                <w:szCs w:val="36"/>
              </w:rPr>
            </w:pPr>
            <w:bookmarkStart w:id="160" w:name="_Hlk162951177"/>
            <w:r>
              <w:rPr>
                <w:rFonts w:ascii="Times New Roman" w:hAnsi="Times New Roman" w:cs="Times New Roman"/>
                <w:bCs/>
                <w:color w:val="000000" w:themeColor="text1"/>
                <w:szCs w:val="36"/>
              </w:rPr>
              <w:t>13</w:t>
            </w:r>
            <w:r w:rsidR="001F1146">
              <w:rPr>
                <w:rFonts w:ascii="Times New Roman" w:hAnsi="Times New Roman" w:cs="Times New Roman"/>
                <w:bCs/>
                <w:color w:val="000000" w:themeColor="text1"/>
                <w:szCs w:val="36"/>
              </w:rPr>
              <w:t>,</w:t>
            </w:r>
            <w:r>
              <w:rPr>
                <w:rFonts w:ascii="Times New Roman" w:hAnsi="Times New Roman" w:cs="Times New Roman"/>
                <w:bCs/>
                <w:color w:val="000000" w:themeColor="text1"/>
                <w:szCs w:val="36"/>
              </w:rPr>
              <w:t>195</w:t>
            </w:r>
            <w:bookmarkEnd w:id="160"/>
          </w:p>
        </w:tc>
        <w:tc>
          <w:tcPr>
            <w:tcW w:w="2752" w:type="dxa"/>
            <w:shd w:val="clear" w:color="auto" w:fill="D9D9D9" w:themeFill="background1" w:themeFillShade="D9"/>
          </w:tcPr>
          <w:p w14:paraId="609FCA7F" w14:textId="5A732997" w:rsidR="00534478" w:rsidRDefault="00A47655" w:rsidP="00A56B7F">
            <w:pPr>
              <w:widowControl w:val="0"/>
              <w:autoSpaceDE w:val="0"/>
              <w:autoSpaceDN w:val="0"/>
              <w:adjustRightInd w:val="0"/>
              <w:rPr>
                <w:rFonts w:ascii="Times New Roman" w:hAnsi="Times New Roman" w:cs="Times New Roman"/>
                <w:bCs/>
                <w:color w:val="000000" w:themeColor="text1"/>
                <w:szCs w:val="36"/>
                <w:lang w:val="en-CA"/>
              </w:rPr>
            </w:pPr>
            <w:r>
              <w:rPr>
                <w:rFonts w:ascii="Times New Roman" w:hAnsi="Times New Roman" w:cs="Times New Roman"/>
                <w:bCs/>
                <w:color w:val="000000" w:themeColor="text1"/>
                <w:szCs w:val="36"/>
                <w:lang w:val="en-CA"/>
              </w:rPr>
              <w:t>100%</w:t>
            </w:r>
          </w:p>
        </w:tc>
      </w:tr>
      <w:bookmarkEnd w:id="158"/>
      <w:bookmarkEnd w:id="159"/>
    </w:tbl>
    <w:p w14:paraId="3D2E2654" w14:textId="77777777" w:rsidR="00D23009" w:rsidRDefault="00D23009" w:rsidP="00D30CC9">
      <w:pPr>
        <w:widowControl w:val="0"/>
        <w:autoSpaceDE w:val="0"/>
        <w:autoSpaceDN w:val="0"/>
        <w:adjustRightInd w:val="0"/>
        <w:spacing w:after="0"/>
        <w:rPr>
          <w:rFonts w:ascii="Times New Roman" w:hAnsi="Times New Roman" w:cs="Times New Roman"/>
          <w:bCs/>
          <w:color w:val="000000" w:themeColor="text1"/>
          <w:szCs w:val="36"/>
        </w:rPr>
      </w:pPr>
    </w:p>
    <w:p w14:paraId="2FB4F58F" w14:textId="77777777" w:rsidR="00D23009" w:rsidRDefault="00D23009" w:rsidP="00D30CC9">
      <w:pPr>
        <w:widowControl w:val="0"/>
        <w:autoSpaceDE w:val="0"/>
        <w:autoSpaceDN w:val="0"/>
        <w:adjustRightInd w:val="0"/>
        <w:spacing w:after="0"/>
        <w:rPr>
          <w:rFonts w:ascii="Times New Roman" w:hAnsi="Times New Roman" w:cs="Times New Roman"/>
          <w:bCs/>
          <w:color w:val="000000" w:themeColor="text1"/>
          <w:szCs w:val="36"/>
        </w:rPr>
      </w:pPr>
    </w:p>
    <w:p w14:paraId="0987F00F" w14:textId="5F442429" w:rsidR="00402728" w:rsidRPr="00402728" w:rsidRDefault="00402728" w:rsidP="00402728">
      <w:pPr>
        <w:widowControl w:val="0"/>
        <w:autoSpaceDE w:val="0"/>
        <w:autoSpaceDN w:val="0"/>
        <w:adjustRightInd w:val="0"/>
        <w:spacing w:after="0"/>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 xml:space="preserve">Table </w:t>
      </w:r>
      <w:r>
        <w:rPr>
          <w:rFonts w:ascii="Times New Roman" w:hAnsi="Times New Roman" w:cs="Times New Roman"/>
          <w:bCs/>
          <w:color w:val="000000" w:themeColor="text1"/>
          <w:szCs w:val="36"/>
          <w:lang w:val="en-CA"/>
        </w:rPr>
        <w:t>6</w:t>
      </w:r>
      <w:r w:rsidRPr="00402728">
        <w:rPr>
          <w:rFonts w:ascii="Times New Roman" w:hAnsi="Times New Roman" w:cs="Times New Roman"/>
          <w:bCs/>
          <w:color w:val="000000" w:themeColor="text1"/>
          <w:szCs w:val="36"/>
          <w:lang w:val="en-CA"/>
        </w:rPr>
        <w:t xml:space="preserve">. </w:t>
      </w:r>
      <w:bookmarkStart w:id="161" w:name="_Hlk161881647"/>
      <w:r w:rsidRPr="00402728">
        <w:rPr>
          <w:rFonts w:ascii="Times New Roman" w:hAnsi="Times New Roman" w:cs="Times New Roman"/>
          <w:bCs/>
          <w:color w:val="000000" w:themeColor="text1"/>
          <w:szCs w:val="36"/>
          <w:lang w:val="en-CA"/>
        </w:rPr>
        <w:t xml:space="preserve">Hyperparameter Grid Search Space </w:t>
      </w:r>
      <w:r w:rsidR="00B802C6">
        <w:rPr>
          <w:rFonts w:ascii="Times New Roman" w:hAnsi="Times New Roman" w:cs="Times New Roman"/>
          <w:bCs/>
          <w:color w:val="000000" w:themeColor="text1"/>
          <w:szCs w:val="36"/>
          <w:lang w:val="en-CA"/>
        </w:rPr>
        <w:t xml:space="preserve">for </w:t>
      </w:r>
      <w:r w:rsidR="00A04D10">
        <w:rPr>
          <w:rFonts w:ascii="Times New Roman" w:hAnsi="Times New Roman" w:cs="Times New Roman"/>
          <w:bCs/>
          <w:color w:val="000000" w:themeColor="text1"/>
          <w:szCs w:val="36"/>
          <w:lang w:val="en-CA"/>
        </w:rPr>
        <w:t>Mosquito Species Identification CNN Model</w:t>
      </w:r>
      <w:bookmarkEnd w:id="161"/>
    </w:p>
    <w:tbl>
      <w:tblPr>
        <w:tblStyle w:val="TableGrid"/>
        <w:tblW w:w="0" w:type="auto"/>
        <w:tblLook w:val="04A0" w:firstRow="1" w:lastRow="0" w:firstColumn="1" w:lastColumn="0" w:noHBand="0" w:noVBand="1"/>
      </w:tblPr>
      <w:tblGrid>
        <w:gridCol w:w="4675"/>
        <w:gridCol w:w="4675"/>
      </w:tblGrid>
      <w:tr w:rsidR="00402728" w:rsidRPr="00402728" w14:paraId="0EFB527C" w14:textId="77777777" w:rsidTr="00CC09E2">
        <w:trPr>
          <w:trHeight w:val="441"/>
        </w:trPr>
        <w:tc>
          <w:tcPr>
            <w:tcW w:w="4675" w:type="dxa"/>
            <w:shd w:val="clear" w:color="auto" w:fill="D9D9D9" w:themeFill="background1" w:themeFillShade="D9"/>
            <w:vAlign w:val="center"/>
          </w:tcPr>
          <w:p w14:paraId="3F113462" w14:textId="77777777" w:rsidR="00402728" w:rsidRPr="00402728" w:rsidRDefault="00402728" w:rsidP="00A04D10">
            <w:pPr>
              <w:widowControl w:val="0"/>
              <w:autoSpaceDE w:val="0"/>
              <w:autoSpaceDN w:val="0"/>
              <w:adjustRightInd w:val="0"/>
              <w:jc w:val="center"/>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Hyperparameter</w:t>
            </w:r>
          </w:p>
        </w:tc>
        <w:tc>
          <w:tcPr>
            <w:tcW w:w="4675" w:type="dxa"/>
            <w:shd w:val="clear" w:color="auto" w:fill="D9D9D9" w:themeFill="background1" w:themeFillShade="D9"/>
            <w:vAlign w:val="center"/>
          </w:tcPr>
          <w:p w14:paraId="121371A4" w14:textId="77777777" w:rsidR="00402728" w:rsidRPr="00402728" w:rsidRDefault="00402728" w:rsidP="00A04D10">
            <w:pPr>
              <w:widowControl w:val="0"/>
              <w:autoSpaceDE w:val="0"/>
              <w:autoSpaceDN w:val="0"/>
              <w:adjustRightInd w:val="0"/>
              <w:jc w:val="center"/>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Values Explored</w:t>
            </w:r>
          </w:p>
        </w:tc>
      </w:tr>
      <w:tr w:rsidR="00402728" w:rsidRPr="00402728" w14:paraId="25083B9E" w14:textId="77777777" w:rsidTr="00CC09E2">
        <w:tc>
          <w:tcPr>
            <w:tcW w:w="4675" w:type="dxa"/>
            <w:vAlign w:val="center"/>
          </w:tcPr>
          <w:p w14:paraId="5A981179" w14:textId="162F5A72" w:rsidR="00402728" w:rsidRPr="00402728" w:rsidRDefault="00402728" w:rsidP="00402728">
            <w:pPr>
              <w:widowControl w:val="0"/>
              <w:autoSpaceDE w:val="0"/>
              <w:autoSpaceDN w:val="0"/>
              <w:adjustRightInd w:val="0"/>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Batch Size</w:t>
            </w:r>
            <w:r>
              <w:rPr>
                <w:rFonts w:ascii="Times New Roman" w:hAnsi="Times New Roman" w:cs="Times New Roman"/>
                <w:bCs/>
                <w:color w:val="000000" w:themeColor="text1"/>
                <w:szCs w:val="36"/>
                <w:lang w:val="en-CA"/>
              </w:rPr>
              <w:t xml:space="preserve"> (bs)</w:t>
            </w:r>
          </w:p>
        </w:tc>
        <w:tc>
          <w:tcPr>
            <w:tcW w:w="4675" w:type="dxa"/>
            <w:vAlign w:val="center"/>
          </w:tcPr>
          <w:p w14:paraId="16E3322A" w14:textId="77777777" w:rsidR="00402728" w:rsidRPr="00402728" w:rsidRDefault="00402728" w:rsidP="00402728">
            <w:pPr>
              <w:widowControl w:val="0"/>
              <w:autoSpaceDE w:val="0"/>
              <w:autoSpaceDN w:val="0"/>
              <w:adjustRightInd w:val="0"/>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16, 32</w:t>
            </w:r>
          </w:p>
        </w:tc>
      </w:tr>
      <w:tr w:rsidR="00402728" w:rsidRPr="00402728" w14:paraId="113BDA5F" w14:textId="77777777" w:rsidTr="00CC09E2">
        <w:tc>
          <w:tcPr>
            <w:tcW w:w="4675" w:type="dxa"/>
            <w:shd w:val="clear" w:color="auto" w:fill="D9D9D9" w:themeFill="background1" w:themeFillShade="D9"/>
            <w:vAlign w:val="center"/>
          </w:tcPr>
          <w:p w14:paraId="47E3E561" w14:textId="6353C6EA" w:rsidR="00402728" w:rsidRPr="00402728" w:rsidRDefault="00402728" w:rsidP="00402728">
            <w:pPr>
              <w:widowControl w:val="0"/>
              <w:autoSpaceDE w:val="0"/>
              <w:autoSpaceDN w:val="0"/>
              <w:adjustRightInd w:val="0"/>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Optimizer</w:t>
            </w:r>
            <w:r>
              <w:rPr>
                <w:rFonts w:ascii="Times New Roman" w:hAnsi="Times New Roman" w:cs="Times New Roman"/>
                <w:bCs/>
                <w:color w:val="000000" w:themeColor="text1"/>
                <w:szCs w:val="36"/>
                <w:lang w:val="en-CA"/>
              </w:rPr>
              <w:t xml:space="preserve"> (opt)</w:t>
            </w:r>
          </w:p>
        </w:tc>
        <w:tc>
          <w:tcPr>
            <w:tcW w:w="4675" w:type="dxa"/>
            <w:shd w:val="clear" w:color="auto" w:fill="D9D9D9" w:themeFill="background1" w:themeFillShade="D9"/>
            <w:vAlign w:val="center"/>
          </w:tcPr>
          <w:p w14:paraId="0CE390EF" w14:textId="77777777" w:rsidR="00402728" w:rsidRPr="00402728" w:rsidRDefault="00402728" w:rsidP="00402728">
            <w:pPr>
              <w:widowControl w:val="0"/>
              <w:autoSpaceDE w:val="0"/>
              <w:autoSpaceDN w:val="0"/>
              <w:adjustRightInd w:val="0"/>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Stochastic Gradient Descent, Adam</w:t>
            </w:r>
          </w:p>
        </w:tc>
      </w:tr>
      <w:tr w:rsidR="00402728" w:rsidRPr="00402728" w14:paraId="0CD0E988" w14:textId="77777777" w:rsidTr="00CC09E2">
        <w:tc>
          <w:tcPr>
            <w:tcW w:w="4675" w:type="dxa"/>
            <w:vAlign w:val="center"/>
          </w:tcPr>
          <w:p w14:paraId="4035352B" w14:textId="5D7930F4" w:rsidR="00402728" w:rsidRPr="00402728" w:rsidRDefault="00402728" w:rsidP="00402728">
            <w:pPr>
              <w:widowControl w:val="0"/>
              <w:autoSpaceDE w:val="0"/>
              <w:autoSpaceDN w:val="0"/>
              <w:adjustRightInd w:val="0"/>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Learning Rate</w:t>
            </w:r>
            <w:r>
              <w:rPr>
                <w:rFonts w:ascii="Times New Roman" w:hAnsi="Times New Roman" w:cs="Times New Roman"/>
                <w:bCs/>
                <w:color w:val="000000" w:themeColor="text1"/>
                <w:szCs w:val="36"/>
                <w:lang w:val="en-CA"/>
              </w:rPr>
              <w:t xml:space="preserve"> (</w:t>
            </w:r>
            <w:proofErr w:type="spellStart"/>
            <w:r>
              <w:rPr>
                <w:rFonts w:ascii="Times New Roman" w:hAnsi="Times New Roman" w:cs="Times New Roman"/>
                <w:bCs/>
                <w:color w:val="000000" w:themeColor="text1"/>
                <w:szCs w:val="36"/>
                <w:lang w:val="en-CA"/>
              </w:rPr>
              <w:t>lr</w:t>
            </w:r>
            <w:proofErr w:type="spellEnd"/>
            <w:r>
              <w:rPr>
                <w:rFonts w:ascii="Times New Roman" w:hAnsi="Times New Roman" w:cs="Times New Roman"/>
                <w:bCs/>
                <w:color w:val="000000" w:themeColor="text1"/>
                <w:szCs w:val="36"/>
                <w:lang w:val="en-CA"/>
              </w:rPr>
              <w:t>)</w:t>
            </w:r>
          </w:p>
        </w:tc>
        <w:tc>
          <w:tcPr>
            <w:tcW w:w="4675" w:type="dxa"/>
            <w:vAlign w:val="center"/>
          </w:tcPr>
          <w:p w14:paraId="54459779" w14:textId="25726732" w:rsidR="00402728" w:rsidRPr="00402728" w:rsidRDefault="00402728" w:rsidP="00402728">
            <w:pPr>
              <w:widowControl w:val="0"/>
              <w:autoSpaceDE w:val="0"/>
              <w:autoSpaceDN w:val="0"/>
              <w:adjustRightInd w:val="0"/>
              <w:rPr>
                <w:rFonts w:ascii="Times New Roman" w:hAnsi="Times New Roman" w:cs="Times New Roman"/>
                <w:bCs/>
                <w:color w:val="000000" w:themeColor="text1"/>
                <w:szCs w:val="36"/>
                <w:lang w:val="en-CA"/>
              </w:rPr>
            </w:pPr>
            <w:r w:rsidRPr="00402728">
              <w:rPr>
                <w:rFonts w:ascii="Times New Roman" w:hAnsi="Times New Roman" w:cs="Times New Roman"/>
                <w:bCs/>
                <w:color w:val="000000" w:themeColor="text1"/>
                <w:szCs w:val="36"/>
                <w:lang w:val="en-CA"/>
              </w:rPr>
              <w:t>0.001, 0.0001, 0.01</w:t>
            </w:r>
          </w:p>
        </w:tc>
      </w:tr>
    </w:tbl>
    <w:p w14:paraId="4B82B45B" w14:textId="77777777" w:rsidR="00402728" w:rsidRDefault="00402728" w:rsidP="00D30CC9">
      <w:pPr>
        <w:widowControl w:val="0"/>
        <w:autoSpaceDE w:val="0"/>
        <w:autoSpaceDN w:val="0"/>
        <w:adjustRightInd w:val="0"/>
        <w:spacing w:after="0"/>
        <w:rPr>
          <w:rFonts w:ascii="Times New Roman" w:hAnsi="Times New Roman" w:cs="Times New Roman"/>
          <w:bCs/>
          <w:color w:val="000000" w:themeColor="text1"/>
          <w:szCs w:val="36"/>
        </w:rPr>
      </w:pPr>
    </w:p>
    <w:p w14:paraId="54665090" w14:textId="036600CF" w:rsidR="000271D1" w:rsidRDefault="000271D1" w:rsidP="00D30CC9">
      <w:pPr>
        <w:widowControl w:val="0"/>
        <w:autoSpaceDE w:val="0"/>
        <w:autoSpaceDN w:val="0"/>
        <w:adjustRightInd w:val="0"/>
        <w:spacing w:after="0"/>
        <w:rPr>
          <w:rFonts w:ascii="Times New Roman" w:hAnsi="Times New Roman" w:cs="Times New Roman"/>
          <w:bCs/>
          <w:color w:val="000000" w:themeColor="text1"/>
          <w:szCs w:val="36"/>
        </w:rPr>
      </w:pPr>
      <w:bookmarkStart w:id="162" w:name="_Hlk161965730"/>
      <w:r>
        <w:rPr>
          <w:rFonts w:ascii="Times New Roman" w:hAnsi="Times New Roman" w:cs="Times New Roman"/>
          <w:bCs/>
          <w:color w:val="000000" w:themeColor="text1"/>
          <w:szCs w:val="36"/>
        </w:rPr>
        <w:t xml:space="preserve">Table 7. </w:t>
      </w:r>
      <w:r w:rsidR="006409D9" w:rsidRPr="006409D9">
        <w:rPr>
          <w:rFonts w:ascii="Times New Roman" w:hAnsi="Times New Roman" w:cs="Times New Roman"/>
          <w:bCs/>
          <w:color w:val="000000" w:themeColor="text1"/>
          <w:szCs w:val="36"/>
        </w:rPr>
        <w:t xml:space="preserve">Resource Utilization and Runtime Analysis </w:t>
      </w:r>
      <w:bookmarkStart w:id="163" w:name="_Hlk161967840"/>
      <w:r w:rsidR="006409D9" w:rsidRPr="006409D9">
        <w:rPr>
          <w:rFonts w:ascii="Times New Roman" w:hAnsi="Times New Roman" w:cs="Times New Roman"/>
          <w:bCs/>
          <w:color w:val="000000" w:themeColor="text1"/>
          <w:szCs w:val="36"/>
        </w:rPr>
        <w:t>for CNN Model Creation on ARC</w:t>
      </w:r>
      <w:r w:rsidR="006409D9">
        <w:rPr>
          <w:rFonts w:ascii="Times New Roman" w:hAnsi="Times New Roman" w:cs="Times New Roman"/>
          <w:bCs/>
          <w:color w:val="000000" w:themeColor="text1"/>
          <w:szCs w:val="36"/>
        </w:rPr>
        <w:t xml:space="preserve"> Cluster</w:t>
      </w:r>
      <w:bookmarkEnd w:id="163"/>
    </w:p>
    <w:tbl>
      <w:tblPr>
        <w:tblW w:w="9734" w:type="dxa"/>
        <w:tblCellMar>
          <w:top w:w="15" w:type="dxa"/>
          <w:left w:w="15" w:type="dxa"/>
          <w:bottom w:w="15" w:type="dxa"/>
          <w:right w:w="15" w:type="dxa"/>
        </w:tblCellMar>
        <w:tblLook w:val="04A0" w:firstRow="1" w:lastRow="0" w:firstColumn="1" w:lastColumn="0" w:noHBand="0" w:noVBand="1"/>
      </w:tblPr>
      <w:tblGrid>
        <w:gridCol w:w="2048"/>
        <w:gridCol w:w="2740"/>
        <w:gridCol w:w="2602"/>
        <w:gridCol w:w="2344"/>
      </w:tblGrid>
      <w:tr w:rsidR="000271D1" w:rsidRPr="000271D1" w14:paraId="77A6C830" w14:textId="77777777" w:rsidTr="000271D1">
        <w:trPr>
          <w:trHeight w:val="363"/>
          <w:tblHeader/>
        </w:trPr>
        <w:tc>
          <w:tcPr>
            <w:tcW w:w="2048"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1BB33F6C" w14:textId="77777777" w:rsidR="000271D1" w:rsidRPr="000271D1" w:rsidRDefault="000271D1" w:rsidP="000271D1">
            <w:pPr>
              <w:spacing w:after="0"/>
              <w:jc w:val="center"/>
              <w:rPr>
                <w:rFonts w:ascii="Times New Roman" w:eastAsia="Times New Roman" w:hAnsi="Times New Roman" w:cs="Times New Roman"/>
                <w:color w:val="000000" w:themeColor="text1"/>
                <w:lang w:val="en-CA"/>
              </w:rPr>
            </w:pPr>
            <w:bookmarkStart w:id="164" w:name="_Hlk161965619"/>
            <w:bookmarkEnd w:id="162"/>
            <w:r w:rsidRPr="000271D1">
              <w:rPr>
                <w:rFonts w:ascii="Times New Roman" w:eastAsia="Times New Roman" w:hAnsi="Times New Roman" w:cs="Times New Roman"/>
                <w:color w:val="000000" w:themeColor="text1"/>
                <w:lang w:val="en-CA"/>
              </w:rPr>
              <w:t>Job time</w:t>
            </w:r>
          </w:p>
        </w:tc>
        <w:tc>
          <w:tcPr>
            <w:tcW w:w="2740"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4694D18C" w14:textId="77777777" w:rsidR="000271D1" w:rsidRPr="000271D1" w:rsidRDefault="000271D1" w:rsidP="000271D1">
            <w:pPr>
              <w:spacing w:after="0"/>
              <w:jc w:val="center"/>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CPU</w:t>
            </w:r>
          </w:p>
        </w:tc>
        <w:tc>
          <w:tcPr>
            <w:tcW w:w="2602"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5637D45B" w14:textId="77777777" w:rsidR="000271D1" w:rsidRPr="000271D1" w:rsidRDefault="000271D1" w:rsidP="000271D1">
            <w:pPr>
              <w:spacing w:after="0"/>
              <w:jc w:val="center"/>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Memory</w:t>
            </w:r>
          </w:p>
        </w:tc>
        <w:tc>
          <w:tcPr>
            <w:tcW w:w="2344"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36DA817F" w14:textId="77777777" w:rsidR="000271D1" w:rsidRPr="000271D1" w:rsidRDefault="000271D1" w:rsidP="000271D1">
            <w:pPr>
              <w:spacing w:after="0"/>
              <w:jc w:val="center"/>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GPU</w:t>
            </w:r>
          </w:p>
        </w:tc>
      </w:tr>
      <w:tr w:rsidR="000271D1" w:rsidRPr="000271D1" w14:paraId="2B54D026" w14:textId="77777777" w:rsidTr="000271D1">
        <w:trPr>
          <w:trHeight w:val="745"/>
        </w:trPr>
        <w:tc>
          <w:tcPr>
            <w:tcW w:w="2048" w:type="dxa"/>
            <w:tcBorders>
              <w:top w:val="single" w:sz="2" w:space="0" w:color="auto"/>
              <w:left w:val="single" w:sz="6" w:space="0" w:color="auto"/>
              <w:bottom w:val="single" w:sz="2" w:space="0" w:color="auto"/>
              <w:right w:val="single" w:sz="6" w:space="0" w:color="auto"/>
            </w:tcBorders>
            <w:noWrap/>
            <w:vAlign w:val="center"/>
            <w:hideMark/>
          </w:tcPr>
          <w:p w14:paraId="545ADE96" w14:textId="4695CA33"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Job ran for 16h 44m </w:t>
            </w:r>
          </w:p>
        </w:tc>
        <w:tc>
          <w:tcPr>
            <w:tcW w:w="2740" w:type="dxa"/>
            <w:tcBorders>
              <w:top w:val="single" w:sz="2" w:space="0" w:color="auto"/>
              <w:left w:val="single" w:sz="6" w:space="0" w:color="auto"/>
              <w:bottom w:val="single" w:sz="2" w:space="0" w:color="auto"/>
              <w:right w:val="single" w:sz="6" w:space="0" w:color="auto"/>
            </w:tcBorders>
            <w:noWrap/>
            <w:vAlign w:val="center"/>
            <w:hideMark/>
          </w:tcPr>
          <w:p w14:paraId="3D19F1CA" w14:textId="71F88716"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Avg 3,080.7% /</w:t>
            </w:r>
            <w:r>
              <w:rPr>
                <w:rFonts w:ascii="Times New Roman" w:eastAsia="Times New Roman" w:hAnsi="Times New Roman" w:cs="Times New Roman"/>
                <w:color w:val="000000" w:themeColor="text1"/>
                <w:lang w:val="en-CA"/>
              </w:rPr>
              <w:t xml:space="preserve"> </w:t>
            </w:r>
            <w:r w:rsidRPr="000271D1">
              <w:rPr>
                <w:rFonts w:ascii="Times New Roman" w:eastAsia="Times New Roman" w:hAnsi="Times New Roman" w:cs="Times New Roman"/>
                <w:color w:val="000000" w:themeColor="text1"/>
                <w:lang w:val="en-CA"/>
              </w:rPr>
              <w:t>3,200.0% </w:t>
            </w:r>
            <w:r w:rsidRPr="000271D1">
              <w:rPr>
                <w:rFonts w:ascii="Times New Roman" w:eastAsia="Times New Roman" w:hAnsi="Times New Roman" w:cs="Times New Roman"/>
                <w:color w:val="000000" w:themeColor="text1"/>
                <w:lang w:val="en-CA"/>
              </w:rPr>
              <w:br/>
              <w:t>Max 3,100.0% / 3,200.0%</w:t>
            </w:r>
          </w:p>
        </w:tc>
        <w:tc>
          <w:tcPr>
            <w:tcW w:w="2602" w:type="dxa"/>
            <w:tcBorders>
              <w:top w:val="single" w:sz="2" w:space="0" w:color="auto"/>
              <w:left w:val="single" w:sz="6" w:space="0" w:color="auto"/>
              <w:bottom w:val="single" w:sz="2" w:space="0" w:color="auto"/>
              <w:right w:val="single" w:sz="6" w:space="0" w:color="auto"/>
            </w:tcBorders>
            <w:noWrap/>
            <w:vAlign w:val="center"/>
            <w:hideMark/>
          </w:tcPr>
          <w:p w14:paraId="275DAF4C" w14:textId="5838A7CA"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Avg 22.09 GB / 64.00 GB</w:t>
            </w:r>
            <w:r w:rsidRPr="000271D1">
              <w:rPr>
                <w:rFonts w:ascii="Times New Roman" w:eastAsia="Times New Roman" w:hAnsi="Times New Roman" w:cs="Times New Roman"/>
                <w:color w:val="000000" w:themeColor="text1"/>
                <w:lang w:val="en-CA"/>
              </w:rPr>
              <w:br/>
              <w:t>Max 38.58 GB / 64.00 GB</w:t>
            </w:r>
          </w:p>
        </w:tc>
        <w:tc>
          <w:tcPr>
            <w:tcW w:w="2344" w:type="dxa"/>
            <w:tcBorders>
              <w:top w:val="single" w:sz="2" w:space="0" w:color="auto"/>
              <w:left w:val="single" w:sz="6" w:space="0" w:color="auto"/>
              <w:bottom w:val="single" w:sz="2" w:space="0" w:color="auto"/>
              <w:right w:val="single" w:sz="6" w:space="0" w:color="auto"/>
            </w:tcBorders>
            <w:noWrap/>
            <w:vAlign w:val="center"/>
            <w:hideMark/>
          </w:tcPr>
          <w:p w14:paraId="501AB313" w14:textId="1089C3EE"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Avg 40.8% / 200.0% </w:t>
            </w:r>
            <w:r w:rsidRPr="000271D1">
              <w:rPr>
                <w:rFonts w:ascii="Times New Roman" w:eastAsia="Times New Roman" w:hAnsi="Times New Roman" w:cs="Times New Roman"/>
                <w:color w:val="000000" w:themeColor="text1"/>
                <w:lang w:val="en-CA"/>
              </w:rPr>
              <w:br/>
              <w:t>Max 87.0% / 200.0%</w:t>
            </w:r>
          </w:p>
        </w:tc>
      </w:tr>
      <w:tr w:rsidR="000271D1" w:rsidRPr="000271D1" w14:paraId="3FCA76CD" w14:textId="77777777" w:rsidTr="000271D1">
        <w:trPr>
          <w:trHeight w:val="363"/>
        </w:trPr>
        <w:tc>
          <w:tcPr>
            <w:tcW w:w="2048"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6FC1F906" w14:textId="77777777"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1d requested</w:t>
            </w:r>
          </w:p>
        </w:tc>
        <w:tc>
          <w:tcPr>
            <w:tcW w:w="2740"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7F7B565C" w14:textId="77777777"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32 CPU cores requested</w:t>
            </w:r>
          </w:p>
        </w:tc>
        <w:tc>
          <w:tcPr>
            <w:tcW w:w="2602"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39ACF8F0" w14:textId="77777777"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64.00 GB requested</w:t>
            </w:r>
          </w:p>
        </w:tc>
        <w:tc>
          <w:tcPr>
            <w:tcW w:w="2344" w:type="dxa"/>
            <w:tcBorders>
              <w:top w:val="single" w:sz="2" w:space="0" w:color="auto"/>
              <w:left w:val="single" w:sz="6" w:space="0" w:color="auto"/>
              <w:bottom w:val="single" w:sz="2" w:space="0" w:color="auto"/>
              <w:right w:val="single" w:sz="6" w:space="0" w:color="auto"/>
            </w:tcBorders>
            <w:shd w:val="clear" w:color="auto" w:fill="D9D9D9" w:themeFill="background1" w:themeFillShade="D9"/>
            <w:noWrap/>
            <w:vAlign w:val="center"/>
            <w:hideMark/>
          </w:tcPr>
          <w:p w14:paraId="3BD6F038" w14:textId="77777777"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2 GPUs requested</w:t>
            </w:r>
          </w:p>
        </w:tc>
      </w:tr>
      <w:tr w:rsidR="000271D1" w:rsidRPr="000271D1" w14:paraId="6D9088C1" w14:textId="77777777" w:rsidTr="000271D1">
        <w:trPr>
          <w:trHeight w:val="727"/>
        </w:trPr>
        <w:tc>
          <w:tcPr>
            <w:tcW w:w="2048" w:type="dxa"/>
            <w:tcBorders>
              <w:top w:val="single" w:sz="2" w:space="0" w:color="auto"/>
              <w:left w:val="single" w:sz="6" w:space="0" w:color="auto"/>
              <w:bottom w:val="single" w:sz="2" w:space="0" w:color="auto"/>
              <w:right w:val="single" w:sz="6" w:space="0" w:color="auto"/>
            </w:tcBorders>
            <w:noWrap/>
            <w:vAlign w:val="center"/>
            <w:hideMark/>
          </w:tcPr>
          <w:p w14:paraId="553C63DF" w14:textId="77777777"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7h 15m unused </w:t>
            </w:r>
          </w:p>
        </w:tc>
        <w:tc>
          <w:tcPr>
            <w:tcW w:w="2740" w:type="dxa"/>
            <w:tcBorders>
              <w:top w:val="single" w:sz="2" w:space="0" w:color="auto"/>
              <w:left w:val="single" w:sz="6" w:space="0" w:color="auto"/>
              <w:bottom w:val="single" w:sz="2" w:space="0" w:color="auto"/>
              <w:right w:val="single" w:sz="6" w:space="0" w:color="auto"/>
            </w:tcBorders>
            <w:noWrap/>
            <w:vAlign w:val="center"/>
            <w:hideMark/>
          </w:tcPr>
          <w:p w14:paraId="08D05435" w14:textId="77777777"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19h 58m CPU time unused </w:t>
            </w:r>
          </w:p>
        </w:tc>
        <w:tc>
          <w:tcPr>
            <w:tcW w:w="2602" w:type="dxa"/>
            <w:tcBorders>
              <w:top w:val="single" w:sz="2" w:space="0" w:color="auto"/>
              <w:left w:val="single" w:sz="6" w:space="0" w:color="auto"/>
              <w:bottom w:val="single" w:sz="2" w:space="0" w:color="auto"/>
              <w:right w:val="single" w:sz="6" w:space="0" w:color="auto"/>
            </w:tcBorders>
            <w:noWrap/>
            <w:vAlign w:val="center"/>
            <w:hideMark/>
          </w:tcPr>
          <w:p w14:paraId="3B3B21D6" w14:textId="77777777" w:rsidR="000271D1" w:rsidRPr="000271D1" w:rsidRDefault="000271D1" w:rsidP="000271D1">
            <w:pPr>
              <w:spacing w:after="0"/>
              <w:rPr>
                <w:rFonts w:ascii="Times New Roman" w:eastAsia="Times New Roman" w:hAnsi="Times New Roman" w:cs="Times New Roman"/>
                <w:color w:val="000000" w:themeColor="text1"/>
                <w:lang w:val="en-CA"/>
              </w:rPr>
            </w:pPr>
          </w:p>
        </w:tc>
        <w:tc>
          <w:tcPr>
            <w:tcW w:w="2344" w:type="dxa"/>
            <w:tcBorders>
              <w:top w:val="single" w:sz="2" w:space="0" w:color="auto"/>
              <w:left w:val="single" w:sz="6" w:space="0" w:color="auto"/>
              <w:bottom w:val="single" w:sz="2" w:space="0" w:color="auto"/>
              <w:right w:val="single" w:sz="6" w:space="0" w:color="auto"/>
            </w:tcBorders>
            <w:noWrap/>
            <w:vAlign w:val="center"/>
            <w:hideMark/>
          </w:tcPr>
          <w:p w14:paraId="668DEB80" w14:textId="77777777" w:rsidR="000271D1" w:rsidRPr="000271D1" w:rsidRDefault="000271D1" w:rsidP="000271D1">
            <w:pPr>
              <w:spacing w:after="0"/>
              <w:rPr>
                <w:rFonts w:ascii="Times New Roman" w:eastAsia="Times New Roman" w:hAnsi="Times New Roman" w:cs="Times New Roman"/>
                <w:color w:val="000000" w:themeColor="text1"/>
                <w:lang w:val="en-CA"/>
              </w:rPr>
            </w:pPr>
            <w:r w:rsidRPr="000271D1">
              <w:rPr>
                <w:rFonts w:ascii="Times New Roman" w:eastAsia="Times New Roman" w:hAnsi="Times New Roman" w:cs="Times New Roman"/>
                <w:color w:val="000000" w:themeColor="text1"/>
                <w:lang w:val="en-CA"/>
              </w:rPr>
              <w:t>1d 2h 39m GPU time unused</w:t>
            </w:r>
          </w:p>
        </w:tc>
      </w:tr>
      <w:bookmarkEnd w:id="164"/>
    </w:tbl>
    <w:p w14:paraId="614C01ED" w14:textId="77777777" w:rsidR="000271D1" w:rsidRPr="00833E5A" w:rsidRDefault="000271D1" w:rsidP="00D30CC9">
      <w:pPr>
        <w:widowControl w:val="0"/>
        <w:autoSpaceDE w:val="0"/>
        <w:autoSpaceDN w:val="0"/>
        <w:adjustRightInd w:val="0"/>
        <w:spacing w:after="0"/>
        <w:rPr>
          <w:rFonts w:ascii="Times New Roman" w:hAnsi="Times New Roman" w:cs="Times New Roman"/>
          <w:bCs/>
          <w:color w:val="000000" w:themeColor="text1"/>
          <w:szCs w:val="36"/>
        </w:rPr>
      </w:pPr>
    </w:p>
    <w:sectPr w:rsidR="000271D1" w:rsidRPr="00833E5A" w:rsidSect="0026438D">
      <w:pgSz w:w="12240" w:h="15840"/>
      <w:pgMar w:top="1440" w:right="1440" w:bottom="1440" w:left="1440" w:header="709" w:footer="709"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82082" w14:textId="77777777" w:rsidR="0026438D" w:rsidRDefault="0026438D" w:rsidP="008A0DA1">
      <w:pPr>
        <w:spacing w:after="0"/>
      </w:pPr>
      <w:r>
        <w:separator/>
      </w:r>
    </w:p>
  </w:endnote>
  <w:endnote w:type="continuationSeparator" w:id="0">
    <w:p w14:paraId="39BF865A" w14:textId="77777777" w:rsidR="0026438D" w:rsidRDefault="0026438D" w:rsidP="008A0D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ystem-ui">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813EE" w14:textId="77777777" w:rsidR="0026438D" w:rsidRDefault="0026438D" w:rsidP="008A0DA1">
      <w:pPr>
        <w:spacing w:after="0"/>
      </w:pPr>
      <w:r>
        <w:separator/>
      </w:r>
    </w:p>
  </w:footnote>
  <w:footnote w:type="continuationSeparator" w:id="0">
    <w:p w14:paraId="48E43673" w14:textId="77777777" w:rsidR="0026438D" w:rsidRDefault="0026438D" w:rsidP="008A0DA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523945"/>
      <w:docPartObj>
        <w:docPartGallery w:val="Page Numbers (Top of Page)"/>
        <w:docPartUnique/>
      </w:docPartObj>
    </w:sdtPr>
    <w:sdtContent>
      <w:p w14:paraId="07E838FE" w14:textId="149F0D94" w:rsidR="008A0DA1" w:rsidRDefault="008A0DA1" w:rsidP="00DA12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27C69">
          <w:rPr>
            <w:rStyle w:val="PageNumber"/>
            <w:noProof/>
          </w:rPr>
          <w:t>vi</w:t>
        </w:r>
        <w:r>
          <w:rPr>
            <w:rStyle w:val="PageNumber"/>
          </w:rPr>
          <w:fldChar w:fldCharType="end"/>
        </w:r>
      </w:p>
    </w:sdtContent>
  </w:sdt>
  <w:p w14:paraId="3262807E" w14:textId="77777777" w:rsidR="008A0DA1" w:rsidRDefault="008A0DA1" w:rsidP="008A0D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48006399"/>
      <w:docPartObj>
        <w:docPartGallery w:val="Page Numbers (Top of Page)"/>
        <w:docPartUnique/>
      </w:docPartObj>
    </w:sdtPr>
    <w:sdtContent>
      <w:p w14:paraId="380B09EB" w14:textId="58C34709" w:rsidR="00DA12BA" w:rsidRPr="00833E5A" w:rsidRDefault="00DA12BA" w:rsidP="00DA12BA">
        <w:pPr>
          <w:pStyle w:val="Header"/>
          <w:framePr w:wrap="none" w:vAnchor="text" w:hAnchor="margin" w:xAlign="right" w:y="1"/>
          <w:rPr>
            <w:rStyle w:val="PageNumber"/>
            <w:rFonts w:ascii="Times New Roman" w:hAnsi="Times New Roman" w:cs="Times New Roman"/>
          </w:rPr>
        </w:pPr>
        <w:r w:rsidRPr="00833E5A">
          <w:rPr>
            <w:rStyle w:val="PageNumber"/>
            <w:rFonts w:ascii="Times New Roman" w:hAnsi="Times New Roman" w:cs="Times New Roman"/>
          </w:rPr>
          <w:fldChar w:fldCharType="begin"/>
        </w:r>
        <w:r w:rsidRPr="00833E5A">
          <w:rPr>
            <w:rStyle w:val="PageNumber"/>
            <w:rFonts w:ascii="Times New Roman" w:hAnsi="Times New Roman" w:cs="Times New Roman"/>
          </w:rPr>
          <w:instrText xml:space="preserve"> PAGE </w:instrText>
        </w:r>
        <w:r w:rsidRPr="00833E5A">
          <w:rPr>
            <w:rStyle w:val="PageNumber"/>
            <w:rFonts w:ascii="Times New Roman" w:hAnsi="Times New Roman" w:cs="Times New Roman"/>
          </w:rPr>
          <w:fldChar w:fldCharType="separate"/>
        </w:r>
        <w:r w:rsidRPr="00833E5A">
          <w:rPr>
            <w:rStyle w:val="PageNumber"/>
            <w:rFonts w:ascii="Times New Roman" w:hAnsi="Times New Roman" w:cs="Times New Roman"/>
            <w:noProof/>
          </w:rPr>
          <w:t>ii</w:t>
        </w:r>
        <w:r w:rsidRPr="00833E5A">
          <w:rPr>
            <w:rStyle w:val="PageNumber"/>
            <w:rFonts w:ascii="Times New Roman" w:hAnsi="Times New Roman" w:cs="Times New Roman"/>
          </w:rPr>
          <w:fldChar w:fldCharType="end"/>
        </w:r>
      </w:p>
    </w:sdtContent>
  </w:sdt>
  <w:p w14:paraId="50F46EEF" w14:textId="77777777" w:rsidR="008A0DA1" w:rsidRPr="00833E5A" w:rsidRDefault="008A0DA1" w:rsidP="0043530F">
    <w:pPr>
      <w:pStyle w:val="Header"/>
      <w:ind w:right="360"/>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59CA"/>
    <w:multiLevelType w:val="hybridMultilevel"/>
    <w:tmpl w:val="E8303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08CE"/>
    <w:multiLevelType w:val="hybridMultilevel"/>
    <w:tmpl w:val="E0C6D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2B2273"/>
    <w:multiLevelType w:val="multilevel"/>
    <w:tmpl w:val="77208928"/>
    <w:lvl w:ilvl="0">
      <w:start w:val="1"/>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BF5BD3"/>
    <w:multiLevelType w:val="multilevel"/>
    <w:tmpl w:val="0CC2C79E"/>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12181B"/>
    <w:multiLevelType w:val="multilevel"/>
    <w:tmpl w:val="D760FC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6B49A1"/>
    <w:multiLevelType w:val="multilevel"/>
    <w:tmpl w:val="C06A5EAC"/>
    <w:lvl w:ilvl="0">
      <w:start w:val="1"/>
      <w:numFmt w:val="lowerRoman"/>
      <w:lvlText w:val="%1."/>
      <w:lvlJc w:val="righ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B250B6"/>
    <w:multiLevelType w:val="hybridMultilevel"/>
    <w:tmpl w:val="B1ACA9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65205"/>
    <w:multiLevelType w:val="hybridMultilevel"/>
    <w:tmpl w:val="7B18E7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633786"/>
    <w:multiLevelType w:val="multilevel"/>
    <w:tmpl w:val="9E4E9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715DF9"/>
    <w:multiLevelType w:val="multilevel"/>
    <w:tmpl w:val="B3241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65B30"/>
    <w:multiLevelType w:val="multilevel"/>
    <w:tmpl w:val="14568C42"/>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456B18"/>
    <w:multiLevelType w:val="multilevel"/>
    <w:tmpl w:val="9014E55A"/>
    <w:lvl w:ilvl="0">
      <w:start w:val="1"/>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5E089B"/>
    <w:multiLevelType w:val="hybridMultilevel"/>
    <w:tmpl w:val="BFFE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504360"/>
    <w:multiLevelType w:val="multilevel"/>
    <w:tmpl w:val="DCD46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270FF1"/>
    <w:multiLevelType w:val="hybridMultilevel"/>
    <w:tmpl w:val="6D0CD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CDC2A05"/>
    <w:multiLevelType w:val="hybridMultilevel"/>
    <w:tmpl w:val="5DB8F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434669"/>
    <w:multiLevelType w:val="hybridMultilevel"/>
    <w:tmpl w:val="B60673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B433D9"/>
    <w:multiLevelType w:val="hybridMultilevel"/>
    <w:tmpl w:val="986A9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634A97"/>
    <w:multiLevelType w:val="hybridMultilevel"/>
    <w:tmpl w:val="FF6C79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7999931">
    <w:abstractNumId w:val="8"/>
  </w:num>
  <w:num w:numId="2" w16cid:durableId="1713116109">
    <w:abstractNumId w:val="9"/>
  </w:num>
  <w:num w:numId="3" w16cid:durableId="558829457">
    <w:abstractNumId w:val="14"/>
  </w:num>
  <w:num w:numId="4" w16cid:durableId="1833645389">
    <w:abstractNumId w:val="5"/>
  </w:num>
  <w:num w:numId="5" w16cid:durableId="2108575277">
    <w:abstractNumId w:val="17"/>
  </w:num>
  <w:num w:numId="6" w16cid:durableId="82075499">
    <w:abstractNumId w:val="12"/>
  </w:num>
  <w:num w:numId="7" w16cid:durableId="1329291064">
    <w:abstractNumId w:val="3"/>
  </w:num>
  <w:num w:numId="8" w16cid:durableId="2137750462">
    <w:abstractNumId w:val="18"/>
  </w:num>
  <w:num w:numId="9" w16cid:durableId="2019697679">
    <w:abstractNumId w:val="0"/>
  </w:num>
  <w:num w:numId="10" w16cid:durableId="1300457199">
    <w:abstractNumId w:val="7"/>
  </w:num>
  <w:num w:numId="11" w16cid:durableId="1617176410">
    <w:abstractNumId w:val="6"/>
  </w:num>
  <w:num w:numId="12" w16cid:durableId="901142404">
    <w:abstractNumId w:val="2"/>
  </w:num>
  <w:num w:numId="13" w16cid:durableId="844827144">
    <w:abstractNumId w:val="11"/>
  </w:num>
  <w:num w:numId="14" w16cid:durableId="1226768482">
    <w:abstractNumId w:val="16"/>
  </w:num>
  <w:num w:numId="15" w16cid:durableId="521168930">
    <w:abstractNumId w:val="13"/>
  </w:num>
  <w:num w:numId="16" w16cid:durableId="886330350">
    <w:abstractNumId w:val="4"/>
  </w:num>
  <w:num w:numId="17" w16cid:durableId="585457550">
    <w:abstractNumId w:val="1"/>
  </w:num>
  <w:num w:numId="18" w16cid:durableId="894509560">
    <w:abstractNumId w:val="15"/>
  </w:num>
  <w:num w:numId="19" w16cid:durableId="74588593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bdullah Zubair">
    <w15:presenceInfo w15:providerId="AD" w15:userId="S::abdullah.zubair@ucalgary.ca::e85c8401-9d81-43c7-8460-8aed60b64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BC9"/>
    <w:rsid w:val="00003667"/>
    <w:rsid w:val="0000686C"/>
    <w:rsid w:val="00013597"/>
    <w:rsid w:val="00013838"/>
    <w:rsid w:val="00025887"/>
    <w:rsid w:val="000271D1"/>
    <w:rsid w:val="00031D04"/>
    <w:rsid w:val="00032AF4"/>
    <w:rsid w:val="000344B7"/>
    <w:rsid w:val="00034853"/>
    <w:rsid w:val="00034D7E"/>
    <w:rsid w:val="000350F0"/>
    <w:rsid w:val="00035A15"/>
    <w:rsid w:val="00036C12"/>
    <w:rsid w:val="00040C19"/>
    <w:rsid w:val="00045A45"/>
    <w:rsid w:val="00047DAF"/>
    <w:rsid w:val="000507B0"/>
    <w:rsid w:val="00050BD1"/>
    <w:rsid w:val="000517CB"/>
    <w:rsid w:val="000519D5"/>
    <w:rsid w:val="00051A89"/>
    <w:rsid w:val="00053A9F"/>
    <w:rsid w:val="00055BA4"/>
    <w:rsid w:val="0005799C"/>
    <w:rsid w:val="0006147B"/>
    <w:rsid w:val="00064E58"/>
    <w:rsid w:val="00066E1B"/>
    <w:rsid w:val="000711CA"/>
    <w:rsid w:val="00075BAB"/>
    <w:rsid w:val="0007726D"/>
    <w:rsid w:val="00081EDE"/>
    <w:rsid w:val="00084033"/>
    <w:rsid w:val="000971BC"/>
    <w:rsid w:val="0009727A"/>
    <w:rsid w:val="000A4BD2"/>
    <w:rsid w:val="000A5009"/>
    <w:rsid w:val="000A62D5"/>
    <w:rsid w:val="000A64A5"/>
    <w:rsid w:val="000B074F"/>
    <w:rsid w:val="000B2345"/>
    <w:rsid w:val="000B41F9"/>
    <w:rsid w:val="000B44F5"/>
    <w:rsid w:val="000B5BE0"/>
    <w:rsid w:val="000B5C7F"/>
    <w:rsid w:val="000C5331"/>
    <w:rsid w:val="000D19DD"/>
    <w:rsid w:val="000D2032"/>
    <w:rsid w:val="000D26E0"/>
    <w:rsid w:val="000D344E"/>
    <w:rsid w:val="000E1844"/>
    <w:rsid w:val="000E2A26"/>
    <w:rsid w:val="000E4C41"/>
    <w:rsid w:val="000E59C0"/>
    <w:rsid w:val="000F3964"/>
    <w:rsid w:val="000F6634"/>
    <w:rsid w:val="000F6A65"/>
    <w:rsid w:val="00107F6C"/>
    <w:rsid w:val="00127974"/>
    <w:rsid w:val="001335AC"/>
    <w:rsid w:val="00137254"/>
    <w:rsid w:val="00140540"/>
    <w:rsid w:val="00141DCD"/>
    <w:rsid w:val="00143220"/>
    <w:rsid w:val="00143474"/>
    <w:rsid w:val="00151581"/>
    <w:rsid w:val="00151F0A"/>
    <w:rsid w:val="00154E66"/>
    <w:rsid w:val="00155103"/>
    <w:rsid w:val="00166EB1"/>
    <w:rsid w:val="00170AF2"/>
    <w:rsid w:val="001915F6"/>
    <w:rsid w:val="0019352D"/>
    <w:rsid w:val="00197159"/>
    <w:rsid w:val="00197CC0"/>
    <w:rsid w:val="001A3C26"/>
    <w:rsid w:val="001B2E8D"/>
    <w:rsid w:val="001B3198"/>
    <w:rsid w:val="001B31D4"/>
    <w:rsid w:val="001B59EE"/>
    <w:rsid w:val="001C57FE"/>
    <w:rsid w:val="001C5B72"/>
    <w:rsid w:val="001D0078"/>
    <w:rsid w:val="001D613B"/>
    <w:rsid w:val="001D6E62"/>
    <w:rsid w:val="001E320F"/>
    <w:rsid w:val="001E7F07"/>
    <w:rsid w:val="001F1146"/>
    <w:rsid w:val="001F2794"/>
    <w:rsid w:val="001F27A5"/>
    <w:rsid w:val="001F45A0"/>
    <w:rsid w:val="002060E7"/>
    <w:rsid w:val="0020613F"/>
    <w:rsid w:val="00214FBE"/>
    <w:rsid w:val="002253AE"/>
    <w:rsid w:val="00226E63"/>
    <w:rsid w:val="0022753D"/>
    <w:rsid w:val="00227DEE"/>
    <w:rsid w:val="002317E7"/>
    <w:rsid w:val="0023197F"/>
    <w:rsid w:val="00242D8C"/>
    <w:rsid w:val="002446CE"/>
    <w:rsid w:val="00245E9B"/>
    <w:rsid w:val="00246A38"/>
    <w:rsid w:val="00251475"/>
    <w:rsid w:val="002629C9"/>
    <w:rsid w:val="00262F18"/>
    <w:rsid w:val="0026438D"/>
    <w:rsid w:val="00275B3A"/>
    <w:rsid w:val="00276B0B"/>
    <w:rsid w:val="00276FCA"/>
    <w:rsid w:val="00282F2B"/>
    <w:rsid w:val="00284488"/>
    <w:rsid w:val="0028675C"/>
    <w:rsid w:val="0028752B"/>
    <w:rsid w:val="00294429"/>
    <w:rsid w:val="002A5681"/>
    <w:rsid w:val="002B1318"/>
    <w:rsid w:val="002B4CD2"/>
    <w:rsid w:val="002B7BF3"/>
    <w:rsid w:val="002C4E96"/>
    <w:rsid w:val="002D7709"/>
    <w:rsid w:val="002D78C1"/>
    <w:rsid w:val="002E33D2"/>
    <w:rsid w:val="002F0EC5"/>
    <w:rsid w:val="002F226E"/>
    <w:rsid w:val="002F24C8"/>
    <w:rsid w:val="0030021D"/>
    <w:rsid w:val="00302D03"/>
    <w:rsid w:val="0030360B"/>
    <w:rsid w:val="003060CE"/>
    <w:rsid w:val="003069B2"/>
    <w:rsid w:val="00306BB7"/>
    <w:rsid w:val="0032054D"/>
    <w:rsid w:val="00321D59"/>
    <w:rsid w:val="00322E82"/>
    <w:rsid w:val="00327956"/>
    <w:rsid w:val="00332B22"/>
    <w:rsid w:val="00336BE6"/>
    <w:rsid w:val="00344AFE"/>
    <w:rsid w:val="003560AE"/>
    <w:rsid w:val="00361CC4"/>
    <w:rsid w:val="00363BC6"/>
    <w:rsid w:val="00373811"/>
    <w:rsid w:val="0038056F"/>
    <w:rsid w:val="00380F8A"/>
    <w:rsid w:val="0038247D"/>
    <w:rsid w:val="003853E2"/>
    <w:rsid w:val="00385EC2"/>
    <w:rsid w:val="0038666C"/>
    <w:rsid w:val="003924FA"/>
    <w:rsid w:val="00393397"/>
    <w:rsid w:val="003A39A7"/>
    <w:rsid w:val="003A5A4D"/>
    <w:rsid w:val="003B02E9"/>
    <w:rsid w:val="003B4546"/>
    <w:rsid w:val="003B4E8B"/>
    <w:rsid w:val="003D311E"/>
    <w:rsid w:val="003D3E1F"/>
    <w:rsid w:val="003D7824"/>
    <w:rsid w:val="003E0571"/>
    <w:rsid w:val="003E0F91"/>
    <w:rsid w:val="003E2F50"/>
    <w:rsid w:val="003E7B6F"/>
    <w:rsid w:val="003F1A28"/>
    <w:rsid w:val="003F496C"/>
    <w:rsid w:val="00402728"/>
    <w:rsid w:val="00402A0F"/>
    <w:rsid w:val="00402AFD"/>
    <w:rsid w:val="00404379"/>
    <w:rsid w:val="00405042"/>
    <w:rsid w:val="00413555"/>
    <w:rsid w:val="00414E85"/>
    <w:rsid w:val="00415188"/>
    <w:rsid w:val="00423EC9"/>
    <w:rsid w:val="004259BF"/>
    <w:rsid w:val="004315F5"/>
    <w:rsid w:val="0043530F"/>
    <w:rsid w:val="004372AA"/>
    <w:rsid w:val="00441599"/>
    <w:rsid w:val="00441C7D"/>
    <w:rsid w:val="004459B0"/>
    <w:rsid w:val="00445C9A"/>
    <w:rsid w:val="00450186"/>
    <w:rsid w:val="004502F5"/>
    <w:rsid w:val="00457AD0"/>
    <w:rsid w:val="004615B5"/>
    <w:rsid w:val="00462A3D"/>
    <w:rsid w:val="00463716"/>
    <w:rsid w:val="00463FD5"/>
    <w:rsid w:val="004640C2"/>
    <w:rsid w:val="0046696B"/>
    <w:rsid w:val="00467DA2"/>
    <w:rsid w:val="004736AD"/>
    <w:rsid w:val="00480315"/>
    <w:rsid w:val="00484A18"/>
    <w:rsid w:val="00493EE6"/>
    <w:rsid w:val="004A6E4D"/>
    <w:rsid w:val="004B2138"/>
    <w:rsid w:val="004B299F"/>
    <w:rsid w:val="004B3D9D"/>
    <w:rsid w:val="004C0777"/>
    <w:rsid w:val="004C651B"/>
    <w:rsid w:val="004D33F5"/>
    <w:rsid w:val="004D3E65"/>
    <w:rsid w:val="004F2A4F"/>
    <w:rsid w:val="004F5563"/>
    <w:rsid w:val="00501F6C"/>
    <w:rsid w:val="005148B9"/>
    <w:rsid w:val="00514B5A"/>
    <w:rsid w:val="00514C23"/>
    <w:rsid w:val="00526EA5"/>
    <w:rsid w:val="00527DBF"/>
    <w:rsid w:val="0053181D"/>
    <w:rsid w:val="00534478"/>
    <w:rsid w:val="00540025"/>
    <w:rsid w:val="00542694"/>
    <w:rsid w:val="00544DA6"/>
    <w:rsid w:val="00545F51"/>
    <w:rsid w:val="005518B6"/>
    <w:rsid w:val="00552287"/>
    <w:rsid w:val="00555009"/>
    <w:rsid w:val="005610D8"/>
    <w:rsid w:val="0056475B"/>
    <w:rsid w:val="00581A91"/>
    <w:rsid w:val="0058253E"/>
    <w:rsid w:val="00593B18"/>
    <w:rsid w:val="005A20B4"/>
    <w:rsid w:val="005A3707"/>
    <w:rsid w:val="005A3820"/>
    <w:rsid w:val="005A46EE"/>
    <w:rsid w:val="005B39E9"/>
    <w:rsid w:val="005C2259"/>
    <w:rsid w:val="005C3FF7"/>
    <w:rsid w:val="005C69FC"/>
    <w:rsid w:val="005C778E"/>
    <w:rsid w:val="005D050A"/>
    <w:rsid w:val="005D0DB6"/>
    <w:rsid w:val="005D208E"/>
    <w:rsid w:val="005D3F81"/>
    <w:rsid w:val="00602C29"/>
    <w:rsid w:val="0060523F"/>
    <w:rsid w:val="0062510B"/>
    <w:rsid w:val="0062750F"/>
    <w:rsid w:val="0063114A"/>
    <w:rsid w:val="0063123A"/>
    <w:rsid w:val="00636371"/>
    <w:rsid w:val="006409D9"/>
    <w:rsid w:val="00651F12"/>
    <w:rsid w:val="00653315"/>
    <w:rsid w:val="00663075"/>
    <w:rsid w:val="00673525"/>
    <w:rsid w:val="00673F68"/>
    <w:rsid w:val="00680BAD"/>
    <w:rsid w:val="00681198"/>
    <w:rsid w:val="00681226"/>
    <w:rsid w:val="006870C7"/>
    <w:rsid w:val="00693CA8"/>
    <w:rsid w:val="006A3BD2"/>
    <w:rsid w:val="006A508A"/>
    <w:rsid w:val="006A57FC"/>
    <w:rsid w:val="006A74D2"/>
    <w:rsid w:val="006B2C70"/>
    <w:rsid w:val="006B4F52"/>
    <w:rsid w:val="006C0979"/>
    <w:rsid w:val="006C1EDD"/>
    <w:rsid w:val="006D0243"/>
    <w:rsid w:val="006D2CB4"/>
    <w:rsid w:val="006D449E"/>
    <w:rsid w:val="006E47DF"/>
    <w:rsid w:val="006F4123"/>
    <w:rsid w:val="006F5134"/>
    <w:rsid w:val="006F5DB6"/>
    <w:rsid w:val="00711733"/>
    <w:rsid w:val="00716139"/>
    <w:rsid w:val="00736BC9"/>
    <w:rsid w:val="00736EEA"/>
    <w:rsid w:val="00737D75"/>
    <w:rsid w:val="00740154"/>
    <w:rsid w:val="00751DCA"/>
    <w:rsid w:val="0076081D"/>
    <w:rsid w:val="007634A4"/>
    <w:rsid w:val="0076357F"/>
    <w:rsid w:val="0076712D"/>
    <w:rsid w:val="007671CD"/>
    <w:rsid w:val="00772998"/>
    <w:rsid w:val="00776931"/>
    <w:rsid w:val="0079033F"/>
    <w:rsid w:val="00795D0C"/>
    <w:rsid w:val="007A0EC0"/>
    <w:rsid w:val="007A3F71"/>
    <w:rsid w:val="007A4710"/>
    <w:rsid w:val="007A67E4"/>
    <w:rsid w:val="007A731D"/>
    <w:rsid w:val="007A74AC"/>
    <w:rsid w:val="007B53F3"/>
    <w:rsid w:val="007C55FD"/>
    <w:rsid w:val="007C73D9"/>
    <w:rsid w:val="007D0726"/>
    <w:rsid w:val="007D07F7"/>
    <w:rsid w:val="007D1AAB"/>
    <w:rsid w:val="007D6CAD"/>
    <w:rsid w:val="007E4A7C"/>
    <w:rsid w:val="007E6C71"/>
    <w:rsid w:val="007F16B4"/>
    <w:rsid w:val="007F5932"/>
    <w:rsid w:val="00810FD0"/>
    <w:rsid w:val="008211D3"/>
    <w:rsid w:val="0082290A"/>
    <w:rsid w:val="00830F87"/>
    <w:rsid w:val="00833E5A"/>
    <w:rsid w:val="00842BF7"/>
    <w:rsid w:val="00843FF9"/>
    <w:rsid w:val="00845757"/>
    <w:rsid w:val="008518B3"/>
    <w:rsid w:val="00852799"/>
    <w:rsid w:val="008618EC"/>
    <w:rsid w:val="00863214"/>
    <w:rsid w:val="00872874"/>
    <w:rsid w:val="008731AC"/>
    <w:rsid w:val="008748EC"/>
    <w:rsid w:val="00876357"/>
    <w:rsid w:val="00884CB7"/>
    <w:rsid w:val="008869AD"/>
    <w:rsid w:val="0089024A"/>
    <w:rsid w:val="008A0DA1"/>
    <w:rsid w:val="008A14BE"/>
    <w:rsid w:val="008A446A"/>
    <w:rsid w:val="008A4F6E"/>
    <w:rsid w:val="008A6E69"/>
    <w:rsid w:val="008B00D2"/>
    <w:rsid w:val="008B2DFB"/>
    <w:rsid w:val="008B5CB2"/>
    <w:rsid w:val="008C30DB"/>
    <w:rsid w:val="008C686F"/>
    <w:rsid w:val="008D03E6"/>
    <w:rsid w:val="008D2D8F"/>
    <w:rsid w:val="008D74D0"/>
    <w:rsid w:val="008E504E"/>
    <w:rsid w:val="008F0C73"/>
    <w:rsid w:val="008F5F48"/>
    <w:rsid w:val="00901CF6"/>
    <w:rsid w:val="0091548D"/>
    <w:rsid w:val="00922741"/>
    <w:rsid w:val="00924752"/>
    <w:rsid w:val="00925CA7"/>
    <w:rsid w:val="009311EA"/>
    <w:rsid w:val="0093239D"/>
    <w:rsid w:val="00943300"/>
    <w:rsid w:val="00943C9C"/>
    <w:rsid w:val="009441B3"/>
    <w:rsid w:val="00946498"/>
    <w:rsid w:val="00946F84"/>
    <w:rsid w:val="00951B6B"/>
    <w:rsid w:val="009555CD"/>
    <w:rsid w:val="009606BA"/>
    <w:rsid w:val="00960B62"/>
    <w:rsid w:val="0096153C"/>
    <w:rsid w:val="00961D77"/>
    <w:rsid w:val="00963E24"/>
    <w:rsid w:val="00964771"/>
    <w:rsid w:val="00965C9F"/>
    <w:rsid w:val="0098080B"/>
    <w:rsid w:val="009845A3"/>
    <w:rsid w:val="009849E0"/>
    <w:rsid w:val="00991D98"/>
    <w:rsid w:val="009A5D8C"/>
    <w:rsid w:val="009B2D1F"/>
    <w:rsid w:val="009B3C87"/>
    <w:rsid w:val="009B3E2C"/>
    <w:rsid w:val="009C3770"/>
    <w:rsid w:val="009C6AAC"/>
    <w:rsid w:val="009C7E36"/>
    <w:rsid w:val="009D5DD1"/>
    <w:rsid w:val="009D5FEA"/>
    <w:rsid w:val="009E0234"/>
    <w:rsid w:val="009E4AC1"/>
    <w:rsid w:val="009E4CAB"/>
    <w:rsid w:val="009E6F19"/>
    <w:rsid w:val="009F0D8B"/>
    <w:rsid w:val="009F6879"/>
    <w:rsid w:val="00A00489"/>
    <w:rsid w:val="00A007F2"/>
    <w:rsid w:val="00A04D10"/>
    <w:rsid w:val="00A0563D"/>
    <w:rsid w:val="00A068C1"/>
    <w:rsid w:val="00A0798E"/>
    <w:rsid w:val="00A16BE8"/>
    <w:rsid w:val="00A17FB9"/>
    <w:rsid w:val="00A20560"/>
    <w:rsid w:val="00A26A9B"/>
    <w:rsid w:val="00A27C69"/>
    <w:rsid w:val="00A31F66"/>
    <w:rsid w:val="00A40A68"/>
    <w:rsid w:val="00A41BA6"/>
    <w:rsid w:val="00A426CA"/>
    <w:rsid w:val="00A47655"/>
    <w:rsid w:val="00A52FA8"/>
    <w:rsid w:val="00A55894"/>
    <w:rsid w:val="00A57CA4"/>
    <w:rsid w:val="00A66988"/>
    <w:rsid w:val="00A826D6"/>
    <w:rsid w:val="00A839BE"/>
    <w:rsid w:val="00A878BC"/>
    <w:rsid w:val="00A905A1"/>
    <w:rsid w:val="00AA0FED"/>
    <w:rsid w:val="00AA415F"/>
    <w:rsid w:val="00AA671F"/>
    <w:rsid w:val="00AA7CF8"/>
    <w:rsid w:val="00AB43B9"/>
    <w:rsid w:val="00AB5391"/>
    <w:rsid w:val="00AB60D0"/>
    <w:rsid w:val="00AB71BF"/>
    <w:rsid w:val="00AC767A"/>
    <w:rsid w:val="00AD165A"/>
    <w:rsid w:val="00AD2FF8"/>
    <w:rsid w:val="00AD3DAD"/>
    <w:rsid w:val="00AD671E"/>
    <w:rsid w:val="00AD68F8"/>
    <w:rsid w:val="00AD70CE"/>
    <w:rsid w:val="00AE0104"/>
    <w:rsid w:val="00AE07DB"/>
    <w:rsid w:val="00AF4C4E"/>
    <w:rsid w:val="00AF6507"/>
    <w:rsid w:val="00B0052B"/>
    <w:rsid w:val="00B05043"/>
    <w:rsid w:val="00B10270"/>
    <w:rsid w:val="00B17417"/>
    <w:rsid w:val="00B202AE"/>
    <w:rsid w:val="00B21CC4"/>
    <w:rsid w:val="00B33FE3"/>
    <w:rsid w:val="00B36D12"/>
    <w:rsid w:val="00B414BF"/>
    <w:rsid w:val="00B458F6"/>
    <w:rsid w:val="00B52839"/>
    <w:rsid w:val="00B76D18"/>
    <w:rsid w:val="00B802C6"/>
    <w:rsid w:val="00B80408"/>
    <w:rsid w:val="00B80818"/>
    <w:rsid w:val="00B81651"/>
    <w:rsid w:val="00B82E88"/>
    <w:rsid w:val="00B8741E"/>
    <w:rsid w:val="00B95704"/>
    <w:rsid w:val="00B97E7A"/>
    <w:rsid w:val="00BA34CD"/>
    <w:rsid w:val="00BA5790"/>
    <w:rsid w:val="00BA7D70"/>
    <w:rsid w:val="00BB2067"/>
    <w:rsid w:val="00BB5ACF"/>
    <w:rsid w:val="00BC1864"/>
    <w:rsid w:val="00BC46FB"/>
    <w:rsid w:val="00BD0452"/>
    <w:rsid w:val="00BE3B8D"/>
    <w:rsid w:val="00BE5246"/>
    <w:rsid w:val="00BF3631"/>
    <w:rsid w:val="00BF6809"/>
    <w:rsid w:val="00BF7AD1"/>
    <w:rsid w:val="00C01D1E"/>
    <w:rsid w:val="00C0737C"/>
    <w:rsid w:val="00C07FAE"/>
    <w:rsid w:val="00C14F7B"/>
    <w:rsid w:val="00C15E39"/>
    <w:rsid w:val="00C2077B"/>
    <w:rsid w:val="00C265C1"/>
    <w:rsid w:val="00C27746"/>
    <w:rsid w:val="00C32C57"/>
    <w:rsid w:val="00C32C71"/>
    <w:rsid w:val="00C3322B"/>
    <w:rsid w:val="00C362A3"/>
    <w:rsid w:val="00C441C0"/>
    <w:rsid w:val="00C47C94"/>
    <w:rsid w:val="00C50179"/>
    <w:rsid w:val="00C51608"/>
    <w:rsid w:val="00C5270E"/>
    <w:rsid w:val="00C54838"/>
    <w:rsid w:val="00C60156"/>
    <w:rsid w:val="00C64C92"/>
    <w:rsid w:val="00C67147"/>
    <w:rsid w:val="00C757B5"/>
    <w:rsid w:val="00C768F9"/>
    <w:rsid w:val="00C83819"/>
    <w:rsid w:val="00C85F84"/>
    <w:rsid w:val="00C8673E"/>
    <w:rsid w:val="00C92533"/>
    <w:rsid w:val="00C96B7F"/>
    <w:rsid w:val="00C97A8D"/>
    <w:rsid w:val="00CA100D"/>
    <w:rsid w:val="00CA34F9"/>
    <w:rsid w:val="00CA3585"/>
    <w:rsid w:val="00CB1DEB"/>
    <w:rsid w:val="00CB79C0"/>
    <w:rsid w:val="00CD31FA"/>
    <w:rsid w:val="00CD7E61"/>
    <w:rsid w:val="00CE2EEF"/>
    <w:rsid w:val="00CE3B3B"/>
    <w:rsid w:val="00CE70E8"/>
    <w:rsid w:val="00CE7489"/>
    <w:rsid w:val="00CF0CE0"/>
    <w:rsid w:val="00CF3A22"/>
    <w:rsid w:val="00CF644B"/>
    <w:rsid w:val="00D01C06"/>
    <w:rsid w:val="00D03DEE"/>
    <w:rsid w:val="00D074EA"/>
    <w:rsid w:val="00D1160B"/>
    <w:rsid w:val="00D1433F"/>
    <w:rsid w:val="00D21794"/>
    <w:rsid w:val="00D23009"/>
    <w:rsid w:val="00D240C8"/>
    <w:rsid w:val="00D26240"/>
    <w:rsid w:val="00D30CC9"/>
    <w:rsid w:val="00D319BF"/>
    <w:rsid w:val="00D3254D"/>
    <w:rsid w:val="00D37BEF"/>
    <w:rsid w:val="00D42E02"/>
    <w:rsid w:val="00D467BE"/>
    <w:rsid w:val="00D64414"/>
    <w:rsid w:val="00D702B6"/>
    <w:rsid w:val="00D70435"/>
    <w:rsid w:val="00D77B32"/>
    <w:rsid w:val="00D90ECF"/>
    <w:rsid w:val="00D91F07"/>
    <w:rsid w:val="00D93541"/>
    <w:rsid w:val="00DA0349"/>
    <w:rsid w:val="00DA12BA"/>
    <w:rsid w:val="00DB1BA2"/>
    <w:rsid w:val="00DB294C"/>
    <w:rsid w:val="00DB6EAB"/>
    <w:rsid w:val="00DC5F1C"/>
    <w:rsid w:val="00DD258B"/>
    <w:rsid w:val="00DD4C97"/>
    <w:rsid w:val="00DD6471"/>
    <w:rsid w:val="00DE4DDB"/>
    <w:rsid w:val="00DF2279"/>
    <w:rsid w:val="00DF3EBA"/>
    <w:rsid w:val="00DF78B1"/>
    <w:rsid w:val="00E01E32"/>
    <w:rsid w:val="00E060E9"/>
    <w:rsid w:val="00E11355"/>
    <w:rsid w:val="00E2741D"/>
    <w:rsid w:val="00E31076"/>
    <w:rsid w:val="00E3235D"/>
    <w:rsid w:val="00E358C2"/>
    <w:rsid w:val="00E362D2"/>
    <w:rsid w:val="00E36AD5"/>
    <w:rsid w:val="00E41543"/>
    <w:rsid w:val="00E41612"/>
    <w:rsid w:val="00E43BDB"/>
    <w:rsid w:val="00E45FC2"/>
    <w:rsid w:val="00E62370"/>
    <w:rsid w:val="00E62E74"/>
    <w:rsid w:val="00E6487B"/>
    <w:rsid w:val="00E716E7"/>
    <w:rsid w:val="00E71F3D"/>
    <w:rsid w:val="00E722B5"/>
    <w:rsid w:val="00E73EEE"/>
    <w:rsid w:val="00E8203C"/>
    <w:rsid w:val="00E90859"/>
    <w:rsid w:val="00EA21E0"/>
    <w:rsid w:val="00EA4434"/>
    <w:rsid w:val="00EA47BB"/>
    <w:rsid w:val="00EA543B"/>
    <w:rsid w:val="00EA74D4"/>
    <w:rsid w:val="00EB192C"/>
    <w:rsid w:val="00EB319B"/>
    <w:rsid w:val="00EB3E61"/>
    <w:rsid w:val="00EC6F02"/>
    <w:rsid w:val="00EC7895"/>
    <w:rsid w:val="00ED2DA6"/>
    <w:rsid w:val="00ED316E"/>
    <w:rsid w:val="00ED75CC"/>
    <w:rsid w:val="00EE1C80"/>
    <w:rsid w:val="00EE2528"/>
    <w:rsid w:val="00F00505"/>
    <w:rsid w:val="00F0053F"/>
    <w:rsid w:val="00F056B0"/>
    <w:rsid w:val="00F10BCD"/>
    <w:rsid w:val="00F1707F"/>
    <w:rsid w:val="00F3125D"/>
    <w:rsid w:val="00F4498F"/>
    <w:rsid w:val="00F63C67"/>
    <w:rsid w:val="00F65371"/>
    <w:rsid w:val="00F70DE3"/>
    <w:rsid w:val="00F713E2"/>
    <w:rsid w:val="00F76134"/>
    <w:rsid w:val="00F93F36"/>
    <w:rsid w:val="00FA2437"/>
    <w:rsid w:val="00FA4A42"/>
    <w:rsid w:val="00FA4F78"/>
    <w:rsid w:val="00FB076F"/>
    <w:rsid w:val="00FC185B"/>
    <w:rsid w:val="00FC2695"/>
    <w:rsid w:val="00FC28FE"/>
    <w:rsid w:val="00FC5D55"/>
    <w:rsid w:val="00FE2ADB"/>
    <w:rsid w:val="00FE3429"/>
    <w:rsid w:val="00FE4019"/>
    <w:rsid w:val="00FF031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A2239"/>
  <w15:docId w15:val="{469F20CE-A429-4B90-B159-5A35B3075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DD1"/>
    <w:rPr>
      <w:rFonts w:eastAsiaTheme="minorHAnsi"/>
      <w:lang w:eastAsia="en-US"/>
    </w:rPr>
  </w:style>
  <w:style w:type="paragraph" w:styleId="Heading1">
    <w:name w:val="heading 1"/>
    <w:basedOn w:val="Normal"/>
    <w:next w:val="Normal"/>
    <w:link w:val="Heading1Char"/>
    <w:uiPriority w:val="9"/>
    <w:qFormat/>
    <w:rsid w:val="006D2CB4"/>
    <w:pPr>
      <w:keepNext/>
      <w:keepLines/>
      <w:spacing w:before="360" w:after="120"/>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6D2CB4"/>
    <w:pPr>
      <w:keepNext/>
      <w:keepLines/>
      <w:spacing w:before="40" w:after="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semiHidden/>
    <w:unhideWhenUsed/>
    <w:qFormat/>
    <w:rsid w:val="00CA34F9"/>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0DA1"/>
    <w:pPr>
      <w:tabs>
        <w:tab w:val="center" w:pos="4680"/>
        <w:tab w:val="right" w:pos="9360"/>
      </w:tabs>
      <w:spacing w:after="0"/>
    </w:pPr>
  </w:style>
  <w:style w:type="character" w:customStyle="1" w:styleId="HeaderChar">
    <w:name w:val="Header Char"/>
    <w:basedOn w:val="DefaultParagraphFont"/>
    <w:link w:val="Header"/>
    <w:uiPriority w:val="99"/>
    <w:rsid w:val="008A0DA1"/>
    <w:rPr>
      <w:rFonts w:eastAsiaTheme="minorHAnsi"/>
      <w:lang w:eastAsia="en-US"/>
    </w:rPr>
  </w:style>
  <w:style w:type="character" w:styleId="PageNumber">
    <w:name w:val="page number"/>
    <w:basedOn w:val="DefaultParagraphFont"/>
    <w:uiPriority w:val="99"/>
    <w:semiHidden/>
    <w:unhideWhenUsed/>
    <w:rsid w:val="008A0DA1"/>
  </w:style>
  <w:style w:type="paragraph" w:styleId="Footer">
    <w:name w:val="footer"/>
    <w:basedOn w:val="Normal"/>
    <w:link w:val="FooterChar"/>
    <w:uiPriority w:val="99"/>
    <w:unhideWhenUsed/>
    <w:rsid w:val="008A0DA1"/>
    <w:pPr>
      <w:tabs>
        <w:tab w:val="center" w:pos="4680"/>
        <w:tab w:val="right" w:pos="9360"/>
      </w:tabs>
      <w:spacing w:after="0"/>
    </w:pPr>
  </w:style>
  <w:style w:type="character" w:customStyle="1" w:styleId="FooterChar">
    <w:name w:val="Footer Char"/>
    <w:basedOn w:val="DefaultParagraphFont"/>
    <w:link w:val="Footer"/>
    <w:uiPriority w:val="99"/>
    <w:rsid w:val="008A0DA1"/>
    <w:rPr>
      <w:rFonts w:eastAsiaTheme="minorHAnsi"/>
      <w:lang w:eastAsia="en-US"/>
    </w:rPr>
  </w:style>
  <w:style w:type="character" w:styleId="PlaceholderText">
    <w:name w:val="Placeholder Text"/>
    <w:basedOn w:val="DefaultParagraphFont"/>
    <w:uiPriority w:val="99"/>
    <w:semiHidden/>
    <w:rsid w:val="00B81651"/>
    <w:rPr>
      <w:color w:val="666666"/>
    </w:rPr>
  </w:style>
  <w:style w:type="character" w:styleId="Hyperlink">
    <w:name w:val="Hyperlink"/>
    <w:basedOn w:val="DefaultParagraphFont"/>
    <w:uiPriority w:val="99"/>
    <w:unhideWhenUsed/>
    <w:rsid w:val="0000686C"/>
    <w:rPr>
      <w:color w:val="0000FF" w:themeColor="hyperlink"/>
      <w:u w:val="single"/>
    </w:rPr>
  </w:style>
  <w:style w:type="character" w:styleId="UnresolvedMention">
    <w:name w:val="Unresolved Mention"/>
    <w:basedOn w:val="DefaultParagraphFont"/>
    <w:uiPriority w:val="99"/>
    <w:semiHidden/>
    <w:unhideWhenUsed/>
    <w:rsid w:val="0000686C"/>
    <w:rPr>
      <w:color w:val="605E5C"/>
      <w:shd w:val="clear" w:color="auto" w:fill="E1DFDD"/>
    </w:rPr>
  </w:style>
  <w:style w:type="paragraph" w:styleId="ListParagraph">
    <w:name w:val="List Paragraph"/>
    <w:basedOn w:val="Normal"/>
    <w:uiPriority w:val="34"/>
    <w:qFormat/>
    <w:rsid w:val="00772998"/>
    <w:pPr>
      <w:ind w:left="720"/>
      <w:contextualSpacing/>
    </w:pPr>
  </w:style>
  <w:style w:type="character" w:customStyle="1" w:styleId="Heading1Char">
    <w:name w:val="Heading 1 Char"/>
    <w:basedOn w:val="DefaultParagraphFont"/>
    <w:link w:val="Heading1"/>
    <w:uiPriority w:val="9"/>
    <w:rsid w:val="006D2CB4"/>
    <w:rPr>
      <w:rFonts w:ascii="Times New Roman" w:eastAsiaTheme="majorEastAsia" w:hAnsi="Times New Roman" w:cstheme="majorBidi"/>
      <w:b/>
      <w:color w:val="000000" w:themeColor="text1"/>
      <w:szCs w:val="32"/>
      <w:lang w:eastAsia="en-US"/>
    </w:rPr>
  </w:style>
  <w:style w:type="paragraph" w:styleId="TOCHeading">
    <w:name w:val="TOC Heading"/>
    <w:basedOn w:val="Heading1"/>
    <w:next w:val="Normal"/>
    <w:uiPriority w:val="39"/>
    <w:unhideWhenUsed/>
    <w:qFormat/>
    <w:rsid w:val="007671CD"/>
    <w:pPr>
      <w:spacing w:before="480" w:line="276" w:lineRule="auto"/>
      <w:outlineLvl w:val="9"/>
    </w:pPr>
    <w:rPr>
      <w:b w:val="0"/>
      <w:bCs/>
      <w:sz w:val="28"/>
      <w:szCs w:val="28"/>
    </w:rPr>
  </w:style>
  <w:style w:type="paragraph" w:styleId="TOC1">
    <w:name w:val="toc 1"/>
    <w:basedOn w:val="Normal"/>
    <w:next w:val="Normal"/>
    <w:autoRedefine/>
    <w:uiPriority w:val="39"/>
    <w:unhideWhenUsed/>
    <w:rsid w:val="007671CD"/>
    <w:pPr>
      <w:spacing w:before="120" w:after="0"/>
    </w:pPr>
    <w:rPr>
      <w:b/>
      <w:bCs/>
      <w:i/>
      <w:iCs/>
    </w:rPr>
  </w:style>
  <w:style w:type="paragraph" w:styleId="TOC2">
    <w:name w:val="toc 2"/>
    <w:basedOn w:val="Normal"/>
    <w:next w:val="Normal"/>
    <w:autoRedefine/>
    <w:uiPriority w:val="39"/>
    <w:unhideWhenUsed/>
    <w:rsid w:val="007671CD"/>
    <w:pPr>
      <w:spacing w:before="120" w:after="0"/>
      <w:ind w:left="240"/>
    </w:pPr>
    <w:rPr>
      <w:b/>
      <w:bCs/>
      <w:sz w:val="22"/>
      <w:szCs w:val="22"/>
    </w:rPr>
  </w:style>
  <w:style w:type="paragraph" w:styleId="TOC3">
    <w:name w:val="toc 3"/>
    <w:basedOn w:val="Normal"/>
    <w:next w:val="Normal"/>
    <w:autoRedefine/>
    <w:uiPriority w:val="39"/>
    <w:unhideWhenUsed/>
    <w:rsid w:val="007671CD"/>
    <w:pPr>
      <w:spacing w:after="0"/>
      <w:ind w:left="480"/>
    </w:pPr>
    <w:rPr>
      <w:sz w:val="20"/>
      <w:szCs w:val="20"/>
    </w:rPr>
  </w:style>
  <w:style w:type="paragraph" w:styleId="TOC4">
    <w:name w:val="toc 4"/>
    <w:basedOn w:val="Normal"/>
    <w:next w:val="Normal"/>
    <w:autoRedefine/>
    <w:uiPriority w:val="39"/>
    <w:unhideWhenUsed/>
    <w:rsid w:val="007671CD"/>
    <w:pPr>
      <w:spacing w:after="0"/>
      <w:ind w:left="720"/>
    </w:pPr>
    <w:rPr>
      <w:sz w:val="20"/>
      <w:szCs w:val="20"/>
    </w:rPr>
  </w:style>
  <w:style w:type="paragraph" w:styleId="TOC5">
    <w:name w:val="toc 5"/>
    <w:basedOn w:val="Normal"/>
    <w:next w:val="Normal"/>
    <w:autoRedefine/>
    <w:uiPriority w:val="39"/>
    <w:unhideWhenUsed/>
    <w:rsid w:val="007671CD"/>
    <w:pPr>
      <w:spacing w:after="0"/>
      <w:ind w:left="960"/>
    </w:pPr>
    <w:rPr>
      <w:sz w:val="20"/>
      <w:szCs w:val="20"/>
    </w:rPr>
  </w:style>
  <w:style w:type="paragraph" w:styleId="TOC6">
    <w:name w:val="toc 6"/>
    <w:basedOn w:val="Normal"/>
    <w:next w:val="Normal"/>
    <w:autoRedefine/>
    <w:uiPriority w:val="39"/>
    <w:unhideWhenUsed/>
    <w:rsid w:val="007671CD"/>
    <w:pPr>
      <w:spacing w:after="0"/>
      <w:ind w:left="1200"/>
    </w:pPr>
    <w:rPr>
      <w:sz w:val="20"/>
      <w:szCs w:val="20"/>
    </w:rPr>
  </w:style>
  <w:style w:type="paragraph" w:styleId="TOC7">
    <w:name w:val="toc 7"/>
    <w:basedOn w:val="Normal"/>
    <w:next w:val="Normal"/>
    <w:autoRedefine/>
    <w:uiPriority w:val="39"/>
    <w:unhideWhenUsed/>
    <w:rsid w:val="007671CD"/>
    <w:pPr>
      <w:spacing w:after="0"/>
      <w:ind w:left="1440"/>
    </w:pPr>
    <w:rPr>
      <w:sz w:val="20"/>
      <w:szCs w:val="20"/>
    </w:rPr>
  </w:style>
  <w:style w:type="paragraph" w:styleId="TOC8">
    <w:name w:val="toc 8"/>
    <w:basedOn w:val="Normal"/>
    <w:next w:val="Normal"/>
    <w:autoRedefine/>
    <w:uiPriority w:val="39"/>
    <w:unhideWhenUsed/>
    <w:rsid w:val="007671CD"/>
    <w:pPr>
      <w:spacing w:after="0"/>
      <w:ind w:left="1680"/>
    </w:pPr>
    <w:rPr>
      <w:sz w:val="20"/>
      <w:szCs w:val="20"/>
    </w:rPr>
  </w:style>
  <w:style w:type="paragraph" w:styleId="TOC9">
    <w:name w:val="toc 9"/>
    <w:basedOn w:val="Normal"/>
    <w:next w:val="Normal"/>
    <w:autoRedefine/>
    <w:uiPriority w:val="39"/>
    <w:unhideWhenUsed/>
    <w:rsid w:val="007671CD"/>
    <w:pPr>
      <w:spacing w:after="0"/>
      <w:ind w:left="1920"/>
    </w:pPr>
    <w:rPr>
      <w:sz w:val="20"/>
      <w:szCs w:val="20"/>
    </w:rPr>
  </w:style>
  <w:style w:type="character" w:customStyle="1" w:styleId="Heading2Char">
    <w:name w:val="Heading 2 Char"/>
    <w:basedOn w:val="DefaultParagraphFont"/>
    <w:link w:val="Heading2"/>
    <w:uiPriority w:val="9"/>
    <w:rsid w:val="006D2CB4"/>
    <w:rPr>
      <w:rFonts w:ascii="Times New Roman" w:eastAsiaTheme="majorEastAsia" w:hAnsi="Times New Roman" w:cstheme="majorBidi"/>
      <w:b/>
      <w:color w:val="000000" w:themeColor="text1"/>
      <w:szCs w:val="26"/>
      <w:lang w:eastAsia="en-US"/>
    </w:rPr>
  </w:style>
  <w:style w:type="character" w:customStyle="1" w:styleId="Heading3Char">
    <w:name w:val="Heading 3 Char"/>
    <w:basedOn w:val="DefaultParagraphFont"/>
    <w:link w:val="Heading3"/>
    <w:uiPriority w:val="9"/>
    <w:semiHidden/>
    <w:rsid w:val="00CA34F9"/>
    <w:rPr>
      <w:rFonts w:asciiTheme="majorHAnsi" w:eastAsiaTheme="majorEastAsia" w:hAnsiTheme="majorHAnsi" w:cstheme="majorBidi"/>
      <w:color w:val="243F60" w:themeColor="accent1" w:themeShade="7F"/>
      <w:lang w:eastAsia="en-US"/>
    </w:rPr>
  </w:style>
  <w:style w:type="table" w:styleId="TableGrid">
    <w:name w:val="Table Grid"/>
    <w:basedOn w:val="TableNormal"/>
    <w:uiPriority w:val="59"/>
    <w:rsid w:val="00F70DE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D316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40540"/>
    <w:rPr>
      <w:color w:val="800080" w:themeColor="followedHyperlink"/>
      <w:u w:val="single"/>
    </w:rPr>
  </w:style>
  <w:style w:type="character" w:customStyle="1" w:styleId="apple-converted-space">
    <w:name w:val="apple-converted-space"/>
    <w:basedOn w:val="DefaultParagraphFont"/>
    <w:rsid w:val="000271D1"/>
  </w:style>
  <w:style w:type="character" w:customStyle="1" w:styleId="badge">
    <w:name w:val="badge"/>
    <w:basedOn w:val="DefaultParagraphFont"/>
    <w:rsid w:val="000271D1"/>
  </w:style>
  <w:style w:type="paragraph" w:styleId="Revision">
    <w:name w:val="Revision"/>
    <w:hidden/>
    <w:uiPriority w:val="99"/>
    <w:semiHidden/>
    <w:rsid w:val="008A4F6E"/>
    <w:pPr>
      <w:spacing w:after="0"/>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082007">
      <w:bodyDiv w:val="1"/>
      <w:marLeft w:val="0"/>
      <w:marRight w:val="0"/>
      <w:marTop w:val="0"/>
      <w:marBottom w:val="0"/>
      <w:divBdr>
        <w:top w:val="none" w:sz="0" w:space="0" w:color="auto"/>
        <w:left w:val="none" w:sz="0" w:space="0" w:color="auto"/>
        <w:bottom w:val="none" w:sz="0" w:space="0" w:color="auto"/>
        <w:right w:val="none" w:sz="0" w:space="0" w:color="auto"/>
      </w:divBdr>
    </w:div>
    <w:div w:id="406154579">
      <w:bodyDiv w:val="1"/>
      <w:marLeft w:val="0"/>
      <w:marRight w:val="0"/>
      <w:marTop w:val="0"/>
      <w:marBottom w:val="0"/>
      <w:divBdr>
        <w:top w:val="none" w:sz="0" w:space="0" w:color="auto"/>
        <w:left w:val="none" w:sz="0" w:space="0" w:color="auto"/>
        <w:bottom w:val="none" w:sz="0" w:space="0" w:color="auto"/>
        <w:right w:val="none" w:sz="0" w:space="0" w:color="auto"/>
      </w:divBdr>
    </w:div>
    <w:div w:id="606354959">
      <w:bodyDiv w:val="1"/>
      <w:marLeft w:val="0"/>
      <w:marRight w:val="0"/>
      <w:marTop w:val="0"/>
      <w:marBottom w:val="0"/>
      <w:divBdr>
        <w:top w:val="none" w:sz="0" w:space="0" w:color="auto"/>
        <w:left w:val="none" w:sz="0" w:space="0" w:color="auto"/>
        <w:bottom w:val="none" w:sz="0" w:space="0" w:color="auto"/>
        <w:right w:val="none" w:sz="0" w:space="0" w:color="auto"/>
      </w:divBdr>
    </w:div>
    <w:div w:id="622420484">
      <w:bodyDiv w:val="1"/>
      <w:marLeft w:val="0"/>
      <w:marRight w:val="0"/>
      <w:marTop w:val="0"/>
      <w:marBottom w:val="0"/>
      <w:divBdr>
        <w:top w:val="none" w:sz="0" w:space="0" w:color="auto"/>
        <w:left w:val="none" w:sz="0" w:space="0" w:color="auto"/>
        <w:bottom w:val="none" w:sz="0" w:space="0" w:color="auto"/>
        <w:right w:val="none" w:sz="0" w:space="0" w:color="auto"/>
      </w:divBdr>
    </w:div>
    <w:div w:id="666982622">
      <w:bodyDiv w:val="1"/>
      <w:marLeft w:val="0"/>
      <w:marRight w:val="0"/>
      <w:marTop w:val="0"/>
      <w:marBottom w:val="0"/>
      <w:divBdr>
        <w:top w:val="none" w:sz="0" w:space="0" w:color="auto"/>
        <w:left w:val="none" w:sz="0" w:space="0" w:color="auto"/>
        <w:bottom w:val="none" w:sz="0" w:space="0" w:color="auto"/>
        <w:right w:val="none" w:sz="0" w:space="0" w:color="auto"/>
      </w:divBdr>
    </w:div>
    <w:div w:id="798228698">
      <w:bodyDiv w:val="1"/>
      <w:marLeft w:val="0"/>
      <w:marRight w:val="0"/>
      <w:marTop w:val="0"/>
      <w:marBottom w:val="0"/>
      <w:divBdr>
        <w:top w:val="none" w:sz="0" w:space="0" w:color="auto"/>
        <w:left w:val="none" w:sz="0" w:space="0" w:color="auto"/>
        <w:bottom w:val="none" w:sz="0" w:space="0" w:color="auto"/>
        <w:right w:val="none" w:sz="0" w:space="0" w:color="auto"/>
      </w:divBdr>
    </w:div>
    <w:div w:id="1105884718">
      <w:bodyDiv w:val="1"/>
      <w:marLeft w:val="0"/>
      <w:marRight w:val="0"/>
      <w:marTop w:val="0"/>
      <w:marBottom w:val="0"/>
      <w:divBdr>
        <w:top w:val="none" w:sz="0" w:space="0" w:color="auto"/>
        <w:left w:val="none" w:sz="0" w:space="0" w:color="auto"/>
        <w:bottom w:val="none" w:sz="0" w:space="0" w:color="auto"/>
        <w:right w:val="none" w:sz="0" w:space="0" w:color="auto"/>
      </w:divBdr>
    </w:div>
    <w:div w:id="1198392586">
      <w:bodyDiv w:val="1"/>
      <w:marLeft w:val="0"/>
      <w:marRight w:val="0"/>
      <w:marTop w:val="0"/>
      <w:marBottom w:val="0"/>
      <w:divBdr>
        <w:top w:val="none" w:sz="0" w:space="0" w:color="auto"/>
        <w:left w:val="none" w:sz="0" w:space="0" w:color="auto"/>
        <w:bottom w:val="none" w:sz="0" w:space="0" w:color="auto"/>
        <w:right w:val="none" w:sz="0" w:space="0" w:color="auto"/>
      </w:divBdr>
    </w:div>
    <w:div w:id="1217164871">
      <w:bodyDiv w:val="1"/>
      <w:marLeft w:val="0"/>
      <w:marRight w:val="0"/>
      <w:marTop w:val="0"/>
      <w:marBottom w:val="0"/>
      <w:divBdr>
        <w:top w:val="none" w:sz="0" w:space="0" w:color="auto"/>
        <w:left w:val="none" w:sz="0" w:space="0" w:color="auto"/>
        <w:bottom w:val="none" w:sz="0" w:space="0" w:color="auto"/>
        <w:right w:val="none" w:sz="0" w:space="0" w:color="auto"/>
      </w:divBdr>
    </w:div>
    <w:div w:id="1313563542">
      <w:bodyDiv w:val="1"/>
      <w:marLeft w:val="0"/>
      <w:marRight w:val="0"/>
      <w:marTop w:val="0"/>
      <w:marBottom w:val="0"/>
      <w:divBdr>
        <w:top w:val="none" w:sz="0" w:space="0" w:color="auto"/>
        <w:left w:val="none" w:sz="0" w:space="0" w:color="auto"/>
        <w:bottom w:val="none" w:sz="0" w:space="0" w:color="auto"/>
        <w:right w:val="none" w:sz="0" w:space="0" w:color="auto"/>
      </w:divBdr>
      <w:divsChild>
        <w:div w:id="625888761">
          <w:marLeft w:val="0"/>
          <w:marRight w:val="0"/>
          <w:marTop w:val="0"/>
          <w:marBottom w:val="0"/>
          <w:divBdr>
            <w:top w:val="single" w:sz="2" w:space="0" w:color="E3E3E3"/>
            <w:left w:val="single" w:sz="2" w:space="0" w:color="E3E3E3"/>
            <w:bottom w:val="single" w:sz="2" w:space="0" w:color="E3E3E3"/>
            <w:right w:val="single" w:sz="2" w:space="0" w:color="E3E3E3"/>
          </w:divBdr>
          <w:divsChild>
            <w:div w:id="1564826668">
              <w:marLeft w:val="0"/>
              <w:marRight w:val="0"/>
              <w:marTop w:val="0"/>
              <w:marBottom w:val="0"/>
              <w:divBdr>
                <w:top w:val="single" w:sz="2" w:space="0" w:color="E3E3E3"/>
                <w:left w:val="single" w:sz="2" w:space="0" w:color="E3E3E3"/>
                <w:bottom w:val="single" w:sz="2" w:space="0" w:color="E3E3E3"/>
                <w:right w:val="single" w:sz="2" w:space="0" w:color="E3E3E3"/>
              </w:divBdr>
              <w:divsChild>
                <w:div w:id="1008874115">
                  <w:marLeft w:val="0"/>
                  <w:marRight w:val="0"/>
                  <w:marTop w:val="0"/>
                  <w:marBottom w:val="0"/>
                  <w:divBdr>
                    <w:top w:val="single" w:sz="2" w:space="0" w:color="E3E3E3"/>
                    <w:left w:val="single" w:sz="2" w:space="0" w:color="E3E3E3"/>
                    <w:bottom w:val="single" w:sz="2" w:space="0" w:color="E3E3E3"/>
                    <w:right w:val="single" w:sz="2" w:space="0" w:color="E3E3E3"/>
                  </w:divBdr>
                  <w:divsChild>
                    <w:div w:id="1728995783">
                      <w:marLeft w:val="0"/>
                      <w:marRight w:val="0"/>
                      <w:marTop w:val="0"/>
                      <w:marBottom w:val="0"/>
                      <w:divBdr>
                        <w:top w:val="single" w:sz="2" w:space="0" w:color="E3E3E3"/>
                        <w:left w:val="single" w:sz="2" w:space="0" w:color="E3E3E3"/>
                        <w:bottom w:val="single" w:sz="2" w:space="0" w:color="E3E3E3"/>
                        <w:right w:val="single" w:sz="2" w:space="0" w:color="E3E3E3"/>
                      </w:divBdr>
                      <w:divsChild>
                        <w:div w:id="1729376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1098881">
          <w:marLeft w:val="0"/>
          <w:marRight w:val="0"/>
          <w:marTop w:val="0"/>
          <w:marBottom w:val="0"/>
          <w:divBdr>
            <w:top w:val="single" w:sz="2" w:space="0" w:color="E3E3E3"/>
            <w:left w:val="single" w:sz="2" w:space="0" w:color="E3E3E3"/>
            <w:bottom w:val="single" w:sz="2" w:space="0" w:color="E3E3E3"/>
            <w:right w:val="single" w:sz="2" w:space="0" w:color="E3E3E3"/>
          </w:divBdr>
          <w:divsChild>
            <w:div w:id="1623077158">
              <w:marLeft w:val="0"/>
              <w:marRight w:val="0"/>
              <w:marTop w:val="0"/>
              <w:marBottom w:val="0"/>
              <w:divBdr>
                <w:top w:val="single" w:sz="2" w:space="0" w:color="E3E3E3"/>
                <w:left w:val="single" w:sz="2" w:space="0" w:color="E3E3E3"/>
                <w:bottom w:val="single" w:sz="2" w:space="0" w:color="E3E3E3"/>
                <w:right w:val="single" w:sz="2" w:space="0" w:color="E3E3E3"/>
              </w:divBdr>
              <w:divsChild>
                <w:div w:id="1653364694">
                  <w:marLeft w:val="0"/>
                  <w:marRight w:val="0"/>
                  <w:marTop w:val="0"/>
                  <w:marBottom w:val="0"/>
                  <w:divBdr>
                    <w:top w:val="single" w:sz="2" w:space="0" w:color="E3E3E3"/>
                    <w:left w:val="single" w:sz="2" w:space="0" w:color="E3E3E3"/>
                    <w:bottom w:val="single" w:sz="2" w:space="0" w:color="E3E3E3"/>
                    <w:right w:val="single" w:sz="2" w:space="0" w:color="E3E3E3"/>
                  </w:divBdr>
                  <w:divsChild>
                    <w:div w:id="679545923">
                      <w:marLeft w:val="0"/>
                      <w:marRight w:val="0"/>
                      <w:marTop w:val="0"/>
                      <w:marBottom w:val="0"/>
                      <w:divBdr>
                        <w:top w:val="single" w:sz="2" w:space="0" w:color="E3E3E3"/>
                        <w:left w:val="single" w:sz="2" w:space="0" w:color="E3E3E3"/>
                        <w:bottom w:val="single" w:sz="2" w:space="0" w:color="E3E3E3"/>
                        <w:right w:val="single" w:sz="2" w:space="0" w:color="E3E3E3"/>
                      </w:divBdr>
                      <w:divsChild>
                        <w:div w:id="1508710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49745106">
      <w:bodyDiv w:val="1"/>
      <w:marLeft w:val="0"/>
      <w:marRight w:val="0"/>
      <w:marTop w:val="0"/>
      <w:marBottom w:val="0"/>
      <w:divBdr>
        <w:top w:val="none" w:sz="0" w:space="0" w:color="auto"/>
        <w:left w:val="none" w:sz="0" w:space="0" w:color="auto"/>
        <w:bottom w:val="none" w:sz="0" w:space="0" w:color="auto"/>
        <w:right w:val="none" w:sz="0" w:space="0" w:color="auto"/>
      </w:divBdr>
    </w:div>
    <w:div w:id="1681738514">
      <w:bodyDiv w:val="1"/>
      <w:marLeft w:val="0"/>
      <w:marRight w:val="0"/>
      <w:marTop w:val="0"/>
      <w:marBottom w:val="0"/>
      <w:divBdr>
        <w:top w:val="none" w:sz="0" w:space="0" w:color="auto"/>
        <w:left w:val="none" w:sz="0" w:space="0" w:color="auto"/>
        <w:bottom w:val="none" w:sz="0" w:space="0" w:color="auto"/>
        <w:right w:val="none" w:sz="0" w:space="0" w:color="auto"/>
      </w:divBdr>
    </w:div>
    <w:div w:id="1701280980">
      <w:bodyDiv w:val="1"/>
      <w:marLeft w:val="0"/>
      <w:marRight w:val="0"/>
      <w:marTop w:val="0"/>
      <w:marBottom w:val="0"/>
      <w:divBdr>
        <w:top w:val="none" w:sz="0" w:space="0" w:color="auto"/>
        <w:left w:val="none" w:sz="0" w:space="0" w:color="auto"/>
        <w:bottom w:val="none" w:sz="0" w:space="0" w:color="auto"/>
        <w:right w:val="none" w:sz="0" w:space="0" w:color="auto"/>
      </w:divBdr>
    </w:div>
    <w:div w:id="1828786857">
      <w:bodyDiv w:val="1"/>
      <w:marLeft w:val="0"/>
      <w:marRight w:val="0"/>
      <w:marTop w:val="0"/>
      <w:marBottom w:val="0"/>
      <w:divBdr>
        <w:top w:val="none" w:sz="0" w:space="0" w:color="auto"/>
        <w:left w:val="none" w:sz="0" w:space="0" w:color="auto"/>
        <w:bottom w:val="none" w:sz="0" w:space="0" w:color="auto"/>
        <w:right w:val="none" w:sz="0" w:space="0" w:color="auto"/>
      </w:divBdr>
    </w:div>
    <w:div w:id="1848055490">
      <w:bodyDiv w:val="1"/>
      <w:marLeft w:val="0"/>
      <w:marRight w:val="0"/>
      <w:marTop w:val="0"/>
      <w:marBottom w:val="0"/>
      <w:divBdr>
        <w:top w:val="none" w:sz="0" w:space="0" w:color="auto"/>
        <w:left w:val="none" w:sz="0" w:space="0" w:color="auto"/>
        <w:bottom w:val="none" w:sz="0" w:space="0" w:color="auto"/>
        <w:right w:val="none" w:sz="0" w:space="0" w:color="auto"/>
      </w:divBdr>
    </w:div>
    <w:div w:id="20250089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access.thecvf.com/content_iccv_2017/html/Selvaraju_Grad-CAM_Visual_Explanations_ICCV_2017_paper.html" TargetMode="External"/><Relationship Id="rId21" Type="http://schemas.openxmlformats.org/officeDocument/2006/relationships/hyperlink" Target="https://www.edmonton.ca/programs_services/pests/west-nile-virus-in-edmonton" TargetMode="External"/><Relationship Id="rId42" Type="http://schemas.openxmlformats.org/officeDocument/2006/relationships/customXml" Target="ink/ink3.xml"/><Relationship Id="rId47" Type="http://schemas.openxmlformats.org/officeDocument/2006/relationships/image" Target="media/image16.png"/><Relationship Id="rId63" Type="http://schemas.openxmlformats.org/officeDocument/2006/relationships/customXml" Target="ink/ink12.xml"/><Relationship Id="rId68"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calgary.ca/parks/pests/mosquitoes.html" TargetMode="External"/><Relationship Id="rId29" Type="http://schemas.openxmlformats.org/officeDocument/2006/relationships/image" Target="media/image3.png"/><Relationship Id="rId11" Type="http://schemas.openxmlformats.org/officeDocument/2006/relationships/header" Target="header1.xml"/><Relationship Id="rId24" Type="http://schemas.openxmlformats.org/officeDocument/2006/relationships/hyperlink" Target="https://rcs.ucalgary.ca/ARC_Cluster_Guide" TargetMode="External"/><Relationship Id="rId32" Type="http://schemas.openxmlformats.org/officeDocument/2006/relationships/image" Target="media/image6.png"/><Relationship Id="rId37" Type="http://schemas.openxmlformats.org/officeDocument/2006/relationships/customXml" Target="ink/ink1.xml"/><Relationship Id="rId40" Type="http://schemas.openxmlformats.org/officeDocument/2006/relationships/customXml" Target="ink/ink2.xml"/><Relationship Id="rId45" Type="http://schemas.openxmlformats.org/officeDocument/2006/relationships/image" Target="media/image15.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26.png"/><Relationship Id="rId5" Type="http://schemas.openxmlformats.org/officeDocument/2006/relationships/numbering" Target="numbering.xml"/><Relationship Id="rId61" Type="http://schemas.openxmlformats.org/officeDocument/2006/relationships/customXml" Target="ink/ink11.xml"/><Relationship Id="rId19" Type="http://schemas.openxmlformats.org/officeDocument/2006/relationships/hyperlink" Target="https://www.edmonton.ca/city_government/environmental_stewardship/mosquito-pest-controls" TargetMode="External"/><Relationship Id="rId14" Type="http://schemas.openxmlformats.org/officeDocument/2006/relationships/hyperlink" Target="https://www.who.int/news-room/fact-sheets/detail/vector-borne-diseases" TargetMode="External"/><Relationship Id="rId22" Type="http://schemas.openxmlformats.org/officeDocument/2006/relationships/hyperlink" Target="https://www.cbc.ca/news/canada/edmonton/urban-mosquitoes-1.6906328"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customXml" Target="ink/ink6.xml"/><Relationship Id="rId56"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edmonton.ca/programs_services/pests/mosquitoes" TargetMode="External"/><Relationship Id="rId25" Type="http://schemas.openxmlformats.org/officeDocument/2006/relationships/hyperlink" Target="https://seaborn.pydata.org/" TargetMode="External"/><Relationship Id="rId33" Type="http://schemas.openxmlformats.org/officeDocument/2006/relationships/image" Target="media/image7.png"/><Relationship Id="rId46" Type="http://schemas.openxmlformats.org/officeDocument/2006/relationships/customXml" Target="ink/ink5.xml"/><Relationship Id="rId59" Type="http://schemas.openxmlformats.org/officeDocument/2006/relationships/customXml" Target="ink/ink10.xml"/><Relationship Id="rId67" Type="http://schemas.openxmlformats.org/officeDocument/2006/relationships/image" Target="media/image27.png"/><Relationship Id="rId20" Type="http://schemas.openxmlformats.org/officeDocument/2006/relationships/hyperlink" Target="https://www.alberta.ca/west-nile-virus-surveillance" TargetMode="External"/><Relationship Id="rId41"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image" Target="media/image24.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who.int/publications/i/item/9789240086173" TargetMode="External"/><Relationship Id="rId23" Type="http://schemas.openxmlformats.org/officeDocument/2006/relationships/hyperlink" Target="https://ucalgary.ca/news/invasive-mosquito-can-carry-west-nile-virus-detected-calgary-and-edmonton"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17.png"/><Relationship Id="rId57" Type="http://schemas.openxmlformats.org/officeDocument/2006/relationships/customXml" Target="ink/ink9.xml"/><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customXml" Target="ink/ink4.xml"/><Relationship Id="rId52" Type="http://schemas.openxmlformats.org/officeDocument/2006/relationships/image" Target="media/image11.png"/><Relationship Id="rId60" Type="http://schemas.openxmlformats.org/officeDocument/2006/relationships/image" Target="media/image23.png"/><Relationship Id="rId65" Type="http://schemas.openxmlformats.org/officeDocument/2006/relationships/customXml" Target="ink/ink1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AHZR199/Mosquito-Species-Identification-Model" TargetMode="External"/><Relationship Id="rId18" Type="http://schemas.openxmlformats.org/officeDocument/2006/relationships/hyperlink" Target="https://www.edmonton.ca/programs_services/pests/edmontons-mosquito-control-program" TargetMode="External"/><Relationship Id="rId39" Type="http://schemas.openxmlformats.org/officeDocument/2006/relationships/image" Target="media/image12.png"/><Relationship Id="rId34" Type="http://schemas.openxmlformats.org/officeDocument/2006/relationships/image" Target="media/image8.png"/><Relationship Id="rId50" Type="http://schemas.openxmlformats.org/officeDocument/2006/relationships/customXml" Target="ink/ink7.xml"/><Relationship Id="rId55"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07:36:48.392"/>
    </inkml:context>
    <inkml:brush xml:id="br0">
      <inkml:brushProperty name="width" value="0.1" units="cm"/>
      <inkml:brushProperty name="height" value="0.1" units="cm"/>
      <inkml:brushProperty name="color" value="#FEFEFE"/>
    </inkml:brush>
  </inkml:definitions>
  <inkml:trace contextRef="#ctx0" brushRef="#br0">66 39 24575,'-5'-5'0,"2"1"0,1 4 0,0 0 0,-1 0 0,0 0 0,0 0 0,1 0 0,0-1 0,-1 1 0,-2-2 0,3 1 0,-2-1 0,3 1 0,-1 0 0,0-1 0,0 1 0,-1-1 0,1 1 0,0 0 0,-1 0 0,1 0 0,0-1 0,-1 0 0,2 1 0,-1-2 0,6 1 0,-2 0 0,3 2 0,-4 0 0,1 0 0,1 0 0,0 0 0,2 0 0,-2 0 0,0 0 0,0 0 0,-1 0 0,1 0 0,0 0 0,0 0 0,-1 0 0,1 0 0,-1 0 0,1 0 0,0 0 0,-1 0 0,2 0 0,-2 0 0,1 0 0,0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0:07:18.713"/>
    </inkml:context>
    <inkml:brush xml:id="br0">
      <inkml:brushProperty name="width" value="0.35" units="cm"/>
      <inkml:brushProperty name="height" value="0.35" units="cm"/>
      <inkml:brushProperty name="color" value="#FEFEFE"/>
    </inkml:brush>
  </inkml:definitions>
  <inkml:trace contextRef="#ctx0" brushRef="#br0">358 1 24575,'-35'0'0,"3"0"0,11 0 0,1 0 0,4 0 0,1 0 0,-2 0 0,1 0 0,-3 0 0,4 0 0,0 0 0,-2 0 0,2 0 0,-1 0 0,-1 0 0,0 0 0,2 0 0,1 0 0,6 0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0:07:13.337"/>
    </inkml:context>
    <inkml:brush xml:id="br0">
      <inkml:brushProperty name="width" value="0.35" units="cm"/>
      <inkml:brushProperty name="height" value="0.35" units="cm"/>
      <inkml:brushProperty name="color" value="#FEFEFE"/>
    </inkml:brush>
  </inkml:definitions>
  <inkml:trace contextRef="#ctx0" brushRef="#br0">904 120 24575,'-28'0'0,"4"-2"0,6-2 0,4 0 0,-2-1 0,-1 1 0,-7-2 0,-5 1 0,0 0 0,9 1 0,3 2 0,3 0 0,0 0 0,-1 0 0,2-1 0,3 2 0,-3-2 0,-28-5 0,17 3 0,-19-3 0,27 5 0,2 0 0,0 1 0,2 0 0,2 1 0,2 0 0,-2 0 0,1-1 0,-1 1 0,-1 0 0,5 1 0,-7-2 0,6 2 0,-3-1 0,-3 1 0,3-1 0,-2 0 0,3 0 0,2 1 0,-2-1 0,-1 0 0,1 1 0,-1-2 0,1 2 0,-2 0 0,3 0 0,-5 0 0,5 0 0,-3 0 0,2 0 0,2 0 0,-4 0 0,3 0 0,-2 0 0,1 0 0,0 0 0,0 0 0,0 0 0,0 0 0,-1 0 0,3 0 0,-4 0 0,3 0 0,-1 0 0,-1 0 0,3 0 0,-3 0 0,1 0 0,-1-1 0</inkml:trace>
  <inkml:trace contextRef="#ctx0" brushRef="#br0" timeOffset="1937">265 12 24575,'26'-2'0,"-6"1"0,-12 1 0,0 0 0,3 0 0,-3 0 0,3 0 0,-2-2 0,-1 1 0,4-2 0,-6 3 0,4-1 0,-1 1 0,-1-1 0,1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0:06:58.075"/>
    </inkml:context>
    <inkml:brush xml:id="br0">
      <inkml:brushProperty name="width" value="0.35" units="cm"/>
      <inkml:brushProperty name="height" value="0.35" units="cm"/>
      <inkml:brushProperty name="color" value="#FEFEFE"/>
    </inkml:brush>
  </inkml:definitions>
  <inkml:trace contextRef="#ctx0" brushRef="#br0">6190 60 24575,'-43'0'0,"3"0"0,9 0 0,6 0 0,2 0 0,3 0 0,-3 0 0,-10 0 0,7 0 0,-5 0 0,13 0 0,2 0 0,1 0 0,-1 0 0,-1 0 0,-4 0 0,1 0 0,-4 0 0,-5 0 0,-1 0 0,1 0 0,4 0 0,8 0 0,-3 0 0,1 0 0,-1 0 0,2 0 0,1 0 0,1 0 0,0 0 0,1 0 0,3 0 0,1 0 0,0 0 0,-5 0 0,-4 0 0,-2 0 0,2 0 0,2 0 0,4 0 0,0 0 0,3 0 0,-1-1 0,2-1 0,0 0 0,1 0 0,0 1 0,-2 1 0,1 0 0,0 0 0,2 0 0,-4-1 0,3 0 0,-3 0 0,4 1 0,0-1 0,-4 0 0,0 0 0,-1 0 0,3 1 0,1 0 0,-1 0 0,1 0 0,1 0 0,-5 0 0,2 0 0,-2 0 0,2 0 0,1 0 0,1 0 0,-2 0 0,-1 0 0,0 0 0,-4 0 0,1 0 0,-4 0 0,-1 0 0,4-1 0,1 0 0,5 0 0,-1 0 0,1 1 0,-3 0 0,-2 0 0,-1 0 0,1 0 0,1 0 0,1 0 0,-2 0 0,-1 0 0,3 0 0,-4 0 0,-1 0 0,-1 0 0,0 0 0,4 0 0,3 0 0,0 0 0,0 0 0,0 0 0,0 0 0,0 0 0,0 0 0,1 0 0,1 0 0,-1 0 0,0 0 0,0 0 0,0 0 0,2 0 0,-3 0 0,1 0 0,-4 0 0,-1 0 0,-1 0 0,2 0 0,2 0 0,4 0 0,0 0 0,0 0 0,-1 0 0,1 0 0,0 0 0,-1 0 0,2 0 0,-3 0 0,3 0 0,-2 0 0,0 0 0,0 0 0,0 0 0,-1 0 0,1 0 0,0 0 0,0 0 0,2 0 0,-1 0 0,-1 0 0,-1 0 0,-1 0 0,-2 0 0,-1 0 0,1 0 0,1 0 0,-1 0 0,0 0 0,-1 0 0,-1 0 0,3 0 0,-3 0 0,1 0 0,-1 0 0,1 0 0,4 0 0,2 0 0,-1 0 0,1 0 0,0 0 0,0 0 0,-1 0 0,0 0 0,1 0 0,-2 0 0,2 0 0,1 0 0,-5 0 0,6 0 0,-5 0 0,3 0 0,1 0 0,-4 0 0,5 0 0,-3 0 0,-2 0 0,4 0 0,-4 0 0,3 0 0,-1 0 0,0 0 0,-3 0 0,1 0 0,0 0 0,1 0 0,1 0 0,2 0 0,-4 0 0,3-1 0,-3 0 0,3 0 0,0 0 0,0 0 0,0 0 0,-2-1 0,3 1 0,-3-1 0,2 1 0,1-1 0,-1 0 0,-2 1 0,1-1 0,-1 1 0,2-1 0,1 2 0,-2-3 0,0 3 0,2-2 0,-2 1 0,3 0 0,-2-1 0,-1 1 0,1 1 0,-1 0 0,2 0 0,-1 0 0,0 0 0,-1 0 0,0 0 0,2 0 0,-2 0 0,1 0 0,0 0 0,0 0 0,1 0 0</inkml:trace>
  <inkml:trace contextRef="#ctx0" brushRef="#br0" timeOffset="2725">4638 97 24575,'0'0'0</inkml:trace>
  <inkml:trace contextRef="#ctx0" brushRef="#br0" timeOffset="4411">6029 111 24575,'0'0'0</inkml:trace>
  <inkml:trace contextRef="#ctx0" brushRef="#br0" timeOffset="6489">4733 94 24575,'0'0'0</inkml:trace>
  <inkml:trace contextRef="#ctx0" brushRef="#br0" timeOffset="9379">3514 83 24575,'-31'0'0,"7"0"0,19 0 0,1 0 0,-9 0 0,7 0 0,-8 0 0,5 0 0,2 0 0,-5 0 0,2 0 0,3 0 0,-6 0 0,6 0 0,-5 0 0,2 0 0,2 0 0,-5 0 0,6 0 0,-3 0 0,0 0 0,1 0 0,-3 0 0,2 0 0,-1 0 0,1 0 0,0 0 0,-1 0 0,4 0 0,-5 0 0,-17 0 0,15 0 0,-17 0 0,21 0 0,1 0 0,-1-1 0,-2 0 0,3 0 0,-3 0 0,3 1 0,0 0 0,0 0 0,-1 0 0,1 0 0,0 0 0,-2-1 0,3 0 0,-2-1 0,0 1 0,1 0 0,-1 0 0,1 1 0,-1-1 0,1-1 0,0 1 0,0-1 0,1 1 0,-3 0 0,2 0 0,-1 0 0,2 1 0,-1-1 0,0 0 0,0 1 0,-2 0 0,2 0 0,-1 0 0,1 0 0,1 0 0,-3 0 0,2 0 0,-1 0 0,-1 0 0,3 0 0,-3 0 0,2 0 0,-1 0 0,2 0 0,-2 0 0,1 0 0,-2 0 0,0 0 0,1 0 0,0 0 0,1 0 0,-1 0 0,3 0 0,-4 0 0,3 0 0,-3 0 0,0 0 0,-3 0 0,3 0 0,-2 0 0,4 0 0,-1-1 0,-1 0 0,1 0 0,-3 0 0,0 0 0,2 0 0,-1-1 0,3 1 0,0 0 0,0 0 0,0 0 0,-2 0 0,3 1 0,-2-2 0,0 1 0,2 0 0,-5-1 0,6 1 0,-3 0 0,-1 0 0,1 0 0,-2 0 0,4 0 0,-2 1 0,2 0 0,-5-1 0,5 1 0,-3-2 0,3 2 0,-3 0 0,3 0 0,-2 0 0,0 0 0,1 0 0,-2 0 0,2 0 0,-1 0 0,0 0 0,1 0 0,-1 0 0,2 0 0,-5 0 0,5 0 0,-1 0 0,-2 0 0,3 0 0,-4 0 0,1 0 0,2 0 0,-4 0 0,4 0 0,-1 0 0,1 0 0,-1 0 0,3 0 0,-5 0 0,3 0 0,1 0 0,-5-1 0,8 1 0,-6-1 0,2 0 0,1 0 0,-4-1 0,6 0 0,-5 0 0,2 1 0,0-2 0,-1 2 0,1-1 0,0 1 0,-1-1 0,0 1 0,1-1 0,1 0 0,0 1 0,-2-1 0,1 1 0,-1 0 0,1 1 0,0 0 0,0 0 0,0 0 0,1 0 0,-2-1 0,0 1 0</inkml:trace>
  <inkml:trace contextRef="#ctx0" brushRef="#br0" timeOffset="12191">0 33 24575,'0'0'0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0:06:53.703"/>
    </inkml:context>
    <inkml:brush xml:id="br0">
      <inkml:brushProperty name="width" value="0.35" units="cm"/>
      <inkml:brushProperty name="height" value="0.35" units="cm"/>
      <inkml:brushProperty name="color" value="#FEFEFE"/>
    </inkml:brush>
  </inkml:definitions>
  <inkml:trace contextRef="#ctx0" brushRef="#br0">1 272 24575,'26'0'0,"-2"0"0,-9 0 0,5 0 0,3 0 0,2 0 0,-4 0 0,-3 0 0,-2 0 0,0 0 0,1 0 0,0 0 0,0 0 0,-1 0 0,1 0 0,0 0 0,-1 0 0,-2 0 0,0 0 0,1 0 0,4 0 0,1 0 0,-2 0 0,-1 0 0,-2 0 0,3 0 0,0 0 0,7 0 0,-2 0 0,1 0 0,1 0 0,-6 0 0,-1 0 0,-1 0 0,2 0 0,1 0 0,0 0 0,0 0 0,-2 0 0,-1 0 0,2 0 0,1 0 0,1 0 0,-2 0 0,-1 0 0,2 0 0,-1 0 0,5 0 0,1 0 0,4 0 0,-1 0 0,-4 0 0,-4 0 0,-2 0 0,-1 0 0,2 0 0,0 0 0,2-1 0,-2-2 0,1 1 0,0 0 0,1 1 0,-1 1 0,-1-1 0,1-3 0,-2 0 0,6 0 0,2 2 0,-1 1 0,-3 1 0,-4-2 0,-3 0 0,-1 0 0,0 0 0,1 1 0,-1 1 0,1 0 0,-2 0 0,2 0 0,-1 0 0,1 0 0,-1 0 0,1 0 0,-1 0 0,1 0 0,2 0 0,-5 0 0,5 0 0,-2 0 0,-1 0 0,1 0 0,-3 0 0,1 0 0,1 0 0,1 0 0,-1 0 0,0 0 0,0 0 0,3 0 0,-1 0 0,2 0 0,-1 0 0,2 0 0,1 0 0,4 0 0,3 0 0,-1 0 0,6 0 0,2 0 0,7 0 0,4 0 0,-6 0 0,-8 0 0,-6 0 0,-2 0 0,5 0 0,1 0 0,-1-1 0,-2-2 0,0 1 0,1 0 0,2-1 0,1 0 0,-2 1 0,-3-1 0,0 3 0,4-1 0,-1-1 0,8-1 0,-3 0 0,-2 2 0,-1 1 0,-4 0 0,1-1 0,-1-1 0,-2-1 0,-1 1 0,0 0 0,0-1 0,0 1 0,-1 0 0,0 1 0,-3 1 0,0-2 0,1 0 0,-1 0 0,5 0 0,2 1 0,0 1 0,-1 0 0,-4 0 0,-4 0 0,0 0 0,0 0 0,-2 0 0,-1 0 0,-1 0 0,-1 0 0,0 0 0,-1 0 0,1 0 0,-1 0 0,1 0 0,0 0 0,0 0 0,2 0 0,-1 0 0,3 0 0,0-1 0,-1-1 0,1 0 0,-2 0 0,0 1 0,0-1 0,0-1 0,1 1 0,3 0 0,1 0 0,2-1 0,-1 1 0,0 0 0,0 0 0,1-1 0,-2 1 0,2 2 0,4-2 0,0 0 0,13 0 0,2-1 0,-1 2 0,1 1 0,-11 0 0,3 0 0,1 0 0,5 0 0,2 0 0,5 0 0,-1 0 0,2 0 0,-2 0 0,2 0 0,-1 0 0,-5 0 0,-4 0 0,-1 0 0,6 1 0,-1 2 0,13 0 0,3-1 0,6 0 0,5-2 0,-8 0 0,-8 0 0,-10 0 0,-7 0 0,-5 0 0,4 0 0,0 0 0,3 0 0,1 0 0,1 0 0,-1 0 0,-6 0 0,3 0 0,-5 0 0,11 0 0,8 0 0,0 0 0,-5 0 0,-5 0 0,-9 0 0,1 0 0,-1 0 0,-1 0 0,-3 0 0,7 0 0,2 0 0,-2 0 0,-5 0 0,-6 0 0,0 0 0,5 1 0,3 1 0,2 3 0,4 0 0,-4-2 0,5 1 0,-4 0 0,0 1 0,-1 1 0,-9-2 0,-1 1 0,-1-1 0,0-1 0,0 0 0,-2-2 0,-1 2 0,0 0 0,-1 1 0,2 1 0,-1-1 0,-1 0 0,0 1 0,-3-1 0,2 2 0,-2-1 0,-1 1 0,-1-1 0,-4-1 0,1 0 0,0-1 0,1 1 0,0-3 0,2 1 0,-3-2 0,2 2 0,0 0 0,-2-1 0,4 1 0,-4-2 0,3 0 0,-3 0 0,1 0 0,1 0 0,-3 0 0,8 0 0,-5 0 0,5 2 0,-1 0 0,-2 2 0,5 0 0,3 0 0,3 1 0,1 0 0,-4 1 0,-6-1 0,-2-1 0,-2-1 0,-1-1 0,-1-1 0,1 1 0,0 0 0,1 0 0,-37-2 0,15 0 0,-30 0 0,25 0 0,-56 0 0,37-1 0,-43-1 0,51 0 0,5-1 0,2 0 0,4 1 0,-2-1 0,-1-2 0,1 2 0,2 1 0,2 0 0,0-1 0,-2-1 0,0 0 0,0 1 0,-2 1 0,3 2 0,-6-2 0,2 0 0,0 0 0,-1-1 0,4 0 0,1 1 0,2 0 0,0 1 0,0 1 0,-1-1 0,1-1 0,1 0 0,2 0 0,-3 1 0,0 1 0,-1-1 0,1-1 0,2 0 0,0 0 0,0 2 0,-2-1 0,3-1 0,-3 0 0,1 0 0,-1 1 0,0 1 0,2 0 0,2-1 0,0 0 0,2-1 0,-79-11 0,50 5 0,-53-4 0,73 7 0,7 3 0,-11-2 0,4-1 0,-7 1 0,9 3 0,4 0 0,0-1 0,1 0 0,1 0 0,-1 0 0,1 1 0,-1-1 0,1 0 0,-3 1 0,1 1 0,0-1 0,2-1 0,-1 0 0,-81-11 0,58 8 0,-61-8 0,79 11 0,4 2 0,-10-1 0,11-1 0,-9 0 0,5 0 0,-1 1 0,0-1 0,3-1 0,0 1 0,0 1 0,1-1 0,-1-1 0,0 2 0,-2 0 0,0 1 0,-3-2 0,0 0 0,-8 0 0,6-2 0,-6 1 0,8 1 0,-5-1 0,1 1 0,-9-1 0,-2-1 0,0-1 0,1 1 0,6-1 0,5 3 0,2 0 0,1 0 0,0-2 0,0 0 0,-2 1 0,-1 1 0,0 0 0,1 0 0,1 0 0,2 0 0,-3-1 0,-3 1 0,0 0 0,-9-2 0,-3 1 0,-5-1 0,-2-1 0,2 2 0,7 1 0,1 1 0,2 1 0,-4 0 0,0 0 0,-3-2 0,-1-1 0,-1 1 0,1-1 0,6 2 0,5 1 0,-1-2 0,-6-1 0,-3 1 0,-10-1 0,4 3 0,0 0 0,5 0 0,9 0 0,5 0 0,0 0 0,0 0 0,0 0 0,0 0 0,0 0 0,0 0 0,0 0 0,0 0 0,0 0 0,0 0 0,0 0 0,0 0 0,-1 0 0,-3 0 0,1 0 0,-4 0 0,4 0 0,3 0 0,3 0 0,6 0 0,1 0 0,2 0 0,4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07:36:43.444"/>
    </inkml:context>
    <inkml:brush xml:id="br0">
      <inkml:brushProperty name="width" value="0.1" units="cm"/>
      <inkml:brushProperty name="height" value="0.1" units="cm"/>
      <inkml:brushProperty name="color" value="#FEFEFE"/>
    </inkml:brush>
  </inkml:definitions>
  <inkml:trace contextRef="#ctx0" brushRef="#br0">0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07:36:42.177"/>
    </inkml:context>
    <inkml:brush xml:id="br0">
      <inkml:brushProperty name="width" value="0.1" units="cm"/>
      <inkml:brushProperty name="height" value="0.1" units="cm"/>
      <inkml:brushProperty name="color" value="#FEFEFE"/>
    </inkml:brush>
  </inkml:definitions>
  <inkml:trace contextRef="#ctx0" brushRef="#br0">0 0 24575,'0'9'0,"0"-2"0,0-2 0,0 0 0,0-2 0,0 0 0,0 0 0,0-1 0,0 1 0,0 0 0,0-1 0,0 1 0,0 0 0,0 0 0,0 0 0,0 0 0,0 0 0,0 0 0,0 0 0,0 0 0,0-1 0,0 1 0,0 0 0,0-1 0,0 2 0,0-2 0,0 1 0,0 0 0,0 0 0,0 9 0,0-7 0,0 8 0,1-8 0,-1-1 0,1 1 0,-1-3 0,0 0 0,1 2 0,0-1 0,0 2 0,-1-3 0,1 1 0,-1-1 0,1 2 0,-1-2 0,1 1 0,1 0 0,-1-1 0,0 1 0,-1 0 0,1-2 0,-1 3 0,1-2 0,0 1 0,0 0 0,-1-1 0,1 1 0,-1 0 0,1 0 0,-1 0 0,1-1 0,0 1 0,0 0 0,-1-1 0,1 2 0,-1-2 0,1 0 0,0 2 0,0-2 0,0 1 0,-1-1 0,1 0 0,-1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07:36:37.280"/>
    </inkml:context>
    <inkml:brush xml:id="br0">
      <inkml:brushProperty name="width" value="0.2" units="cm"/>
      <inkml:brushProperty name="height" value="0.2" units="cm"/>
      <inkml:brushProperty name="color" value="#FEFEFE"/>
    </inkml:brush>
  </inkml:definitions>
  <inkml:trace contextRef="#ctx0" brushRef="#br0">638 1 24575,'-24'0'0,"4"0"0,1 0 0,7 0 0,2 0 0,1 0 0,1 0 0,-1 0 0,2 0 0,0 0 0,0 0 0,1 0 0,-2 0 0,0 0 0,1 0 0,0 0 0,1 0 0,-1 0 0,0 0 0,-2 0 0,1 0 0,2 0 0,1 0 0,-1 0 0,2 0 0,-2 0 0,1 0 0,0 0 0,-10 0 0,8 0 0,-8 0 0,9 0 0,0 0 0,1 0 0,1 0 0,-2 0 0,1 0 0,-2 0 0,3 0 0,-3 0 0,2 0 0,0 0 0,-3 0 0,3 0 0,-3 0 0,4 0 0,-1 0 0,-1 0 0,1 0 0,-1 0 0,2 0 0,-3 0 0,3 0 0,-2 1 0,0 0 0,1 0 0,-2-1 0,1 1 0,0-1 0,0 0 0,1 0 0,0 0 0,0 1 0,-2 0 0,3-1 0,-2 0 0,1 0 0,0 0 0,-1 0 0,0 0 0,2 0 0,-3 0 0,3 0 0,-2 0 0,0 0 0,2 0 0,-2 0 0,0 0 0,2 0 0,-2 0 0,1 0 0,0 0 0,-1 0 0,2 0 0,-2 0 0,1 0 0,0 0 0,0 0 0,0 0 0,-1 0 0,1 0 0,0 0 0,-1 0 0,2 0 0,-1 0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07:36:34.142"/>
    </inkml:context>
    <inkml:brush xml:id="br0">
      <inkml:brushProperty name="width" value="0.2" units="cm"/>
      <inkml:brushProperty name="height" value="0.2" units="cm"/>
      <inkml:brushProperty name="color" value="#FEFEFE"/>
    </inkml:brush>
  </inkml:definitions>
  <inkml:trace contextRef="#ctx0" brushRef="#br0">78 493 24575,'0'-30'0,"0"9"0,0-2 0,0 7 0,0 2 0,0-19 0,0 18 0,0-11 0,0 18 0,0 0 0,0 0 0,0 1 0,0 2 0,0 0 0,0 0 0,0 0 0,0-1 0,0 1 0,0 0 0,0-1 0,0 2 0,0-4 0,0 4 0,0-2 0,0 0 0,0 1 0,0-2 0,-1 3 0,1-2 0,-1 1 0,0-1 0,1 0 0,-1 2 0,0-2 0,-1 1 0,1 0 0,-1 0 0,0 0 0,0 0 0,-1 0 0,1 0 0,1 1 0,-2-1 0,1 1 0,0-1 0,0 0 0,0 1 0,0-2 0,0 1 0,0 1 0,0-2 0,0 3 0,0-2 0,0-1 0,0 3 0,-1-3 0,1 2 0,0-1 0,-1 0 0,2 1 0,-1-1 0,0 0 0,0 1 0,-1-2 0,1 2 0,-1 0 0,0-1 0,1 1 0,12 11 0,-8-6 0,10 9 0,-11-9 0,0 0 0,-1-11 0,0 8 0,-1-9 0,2 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07:36:22.209"/>
    </inkml:context>
    <inkml:brush xml:id="br0">
      <inkml:brushProperty name="width" value="0.05" units="cm"/>
      <inkml:brushProperty name="height" value="0.05" units="cm"/>
      <inkml:brushProperty name="color" value="#FEFEFE"/>
    </inkml:brush>
    <inkml:brush xml:id="br1">
      <inkml:brushProperty name="width" value="0.2" units="cm"/>
      <inkml:brushProperty name="height" value="0.2" units="cm"/>
      <inkml:brushProperty name="color" value="#FEFEFE"/>
    </inkml:brush>
  </inkml:definitions>
  <inkml:trace contextRef="#ctx0" brushRef="#br0">14 1 24575,'0'5'0,"0"-1"0,0 0 0,0 2 0,0-2 0,0 2 0,0-4 0,0 0 0,0 1 0,0-1 0,0 2 0,0-1 0,0 0 0,0-1 0,0 0 0,0 0 0,0 1 0,0 0 0,0 0 0,0-1 0,0 0 0,0 1 0,0-1 0,0 0 0,0 0 0,0 0 0,0-1 0,0 1 0,0-1 0,0 1 0,0-1 0,0 1 0,0-1 0,0 1 0,0 6 0,0-5 0,0 7 0,0-8 0,0 0 0,0 0 0,0-1 0,0 0 0,0 1 0,0-1 0,0 1 0,0-1 0,0 0 0,0 1 0,0-1 0,0 2 0,0-1 0,0 1 0,0-1 0,0 0 0,0 0 0,0-1 0,0 1 0,-1-1 0,0 1 0,1 0 0,0 0 0,0-1 0,0 1 0,0 0 0,0 0 0,0-1 0,0 1 0,0 0 0,-1 0 0,0 0 0,1 1 0,0-1 0,0 0 0,0 0 0,0-1 0,0 1 0,0-1 0,0 1 0,0-1 0,-1 1 0,1-1 0,-1 1 0,1-1 0,0 0 0,0 1 0,0-1 0,0 1 0,0-1 0,0 0 0,0 1 0,-1-1 0,1 1 0,-1-1 0,1 1 0,0-1 0,0 0 0,0 1 0,0-1 0,0 1 0,0 0 0,-1-1 0,1 1 0,-1-1 0,1 1 0,0 1 0,0-1 0,0 0 0,0-1 0,0 0 0,-1 0 0,1 1 0,0-1 0,0 1 0,0-1 0,0 0 0,0 1 0,0-1 0,0 1 0,0-1 0,0 1 0,0 0 0,0-1 0,0 0 0,0 1 0,0 0 0,0 0 0,0 0 0,0-1 0,0 1 0,0 0 0,0 0 0,0-1 0,0 1 0,0-1 0,0 1 0,0 0 0,0 0 0,0-1 0,0 1 0,0-1 0,0 1 0,-1 0 0,1 0 0,-1 1 0,1-1 0,0 0 0,0 1 0,0-1 0,0 0 0,0 0 0,0 0 0,0 0 0,0 0 0,0 0 0,0 0 0,0 0 0,0 0 0,0 0 0,0 0 0,0 0 0,0 0 0,0 1 0,0-1 0,0 1 0,0-1 0,0 0 0,0 0 0,0-1 0,0 0 0,0 1 0,0-1 0,0 0 0,0 1 0,0-1 0,0 1 0,0-1 0,0 0 0,0 0 0,0 1 0,0 0 0,0-1 0,0 0 0,0 0 0,0 0 0,1 1 0</inkml:trace>
  <inkml:trace contextRef="#ctx0" brushRef="#br0" timeOffset="957">23 356 24575,'0'0'0</inkml:trace>
  <inkml:trace contextRef="#ctx0" brushRef="#br0" timeOffset="1935">58 356 24575,'8'0'0,"-2"0"0,-1 0 0,8 0 0,-3 0 0,17 2 0,-6 1 0,6 3 0,-9 0 0,-1-1 0,-3 1 0,2 1 0,3 3 0,0-1 0,-1 0 0,32 17 0,-26-12 0,17 9 0,-33-17 0,-6-4 0,0 0 0,-1 1 0,1-1 0,-1-1 0,0 1 0,0-1 0,0 0 0,0 0 0,0 0 0,-1 0 0,1 0 0,-1 0 0</inkml:trace>
  <inkml:trace contextRef="#ctx0" brushRef="#br1" timeOffset="7640">150 259 24575,'0'12'0,"0"-2"0,0-8 0,0 2 0,0 3 0,0-2 0,0 1 0,0-2 0,0 1 0,0 1 0,0-1 0,2 2 0,-1-4 0,2 3 0,1 5 0,-1-5 0,1 4 0,-4-8 0,1 2 0,0 2 0,0-1 0,0 3 0,0-4 0,-1 1 0,1 1 0,0-2 0,-1 1 0,1 2 0,0-1 0,0 1 0,0-2 0,0 0 0,0 0 0,0 2 0,0 0 0,0 1 0,1-1 0,-1-2 0,1 2 0,-1 0 0,1 1 0,0-2 0,0-1 0,-1-1 0,0 2 0,1-1 0,0 1 0,-1-2 0,1 1 0,0 0 0,1-1 0,2 0 0,3-5 0,0 1 0,3-3 0,20-5 0,-4 2 0,15-4 0,-14 5 0,-6 1 0,3-1 0,-2 2 0,6 0 0,-1 0 0,-3 2 0,-1 0 0,-6 1 0,-1 0 0,0 0 0,-1 0 0,0 0 0,-2 0 0,-1 0 0,0 0 0,0 0 0,0 0 0,0 0 0,-1 1 0,0 1 0,-1 1 0,2 2 0,-1 0 0,1 1 0,-2-1 0,1 0 0,-1-1 0,0 1 0,-2-2 0,-1 1 0,1-1 0,-1 1 0,-1-1 0,0 0 0,-2 0 0,0-1 0,1 0 0,0 1 0,0-2 0,-1 1 0,1 0 0,-1 0 0,2 1 0,2-1 0,1 1 0,0 0 0,-2-1 0,-1-1 0,-1 1 0,0-1 0,0 0 0,1 1 0,0-1 0,-1 0 0,1 0 0,-1 0 0,1-1 0,0 1 0,0 0 0,2 0 0,0-1 0,1 2 0,1-1 0,2 1 0,-1-1 0,-1 1 0,-2-1 0,-2 1 0,1-1 0,0 0 0,-1 0 0,-1 0 0,1-1 0,-2 1 0,0 0 0,0-1 0,1 0 0,-1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07:36:15.713"/>
    </inkml:context>
    <inkml:brush xml:id="br0">
      <inkml:brushProperty name="width" value="0.35" units="cm"/>
      <inkml:brushProperty name="height" value="0.35" units="cm"/>
      <inkml:brushProperty name="color" value="#FEFEFE"/>
    </inkml:brush>
  </inkml:definitions>
  <inkml:trace contextRef="#ctx0" brushRef="#br0">1 1 24575,'25'14'0,"-6"-4"0,-10-4 0,-4-4 0,3 3 0,0-1 0,0 0 0,2 1 0,-4-2 0,4 2 0,-2-2 0,1 1 0,0-1 0,-2 1 0,3-1 0,-3 0 0,2 0 0,0 1 0,1-2 0,-2 1 0,4 0 0,-3 0 0,4 1 0,-1-1 0,0-1 0,-1 1 0,-1 0 0,0-1 0,0 1 0,-2-1 0,3 0 0,-3 0 0,1-1 0,1 2 0,-1-3 0,16 3 0,-10-2 0,10 1 0,-16-1 0,0 0 0,0 0 0,-1 1 0,5 0 0,-2-1 0,4 2 0,-5-2 0,1 1 0,0-1 0,0 1 0,3 1 0,0 1 0,4 0 0,1 0 0,-1 0 0,1 1 0,-2-1 0,0 0 0,0 1 0,-1-1 0,-1 0 0,1 1 0,-1-1 0,0 0 0,-1 0 0,-2 0 0,-3-1 0,0 0 0,2 0 0,1 0 0,3 2 0,0-1 0,0 1 0,-1-1 0,-4 0 0,-1-2 0,-1 1 0,3 1 0,-3-2 0,3 1 0,-3-1 0,2 2 0,-3-1 0,2 1 0,1-1 0,-2-1 0,1 1 0,2 1 0,-4-1 0,3 1 0,-1 0 0,-3-2 0,5 2 0,-3 0 0,0 0 0,1 0 0,-2 0 0,1-1 0,2 2 0,-2-3 0,11 1 0,-9-3 0,9 0 0,-6 0 0,2 0 0,2 0 0,0 0 0,1 0 0,2 0 0,-1 0 0,1 0 0,1 0 0,-2 0 0,-4 0 0,0 0 0,-2 0 0,1 0 0,1 0 0,-2 0 0,1 0 0,-1 0 0,-3 0 0,-2 0 0,1 0 0,-1 0 0,2 0 0,0 0 0,0 0 0,-2 0 0,5 0 0,-5 0 0,1 1 0,0 2 0,-2 0 0,2 1 0,0-1 0,0-1 0,0 0 0,0-1 0,0 1 0,0-1 0,0 0 0,0 1 0,-1-1 0,1 0 0,0-1 0,0 0 0,0 0 0,-1-5 0,-4-2 0,-1-3 0,-4-1 0,-2 4 0,0-1 0,-1-1 0,1 1 0,0-2 0,0 3 0,2-2 0,-1-1 0,2 2 0,0-2 0,0 1 0,0 0 0,0-1 0,0 2 0,0-1 0,1 0 0,0 0 0,2 0 0,-1 1 0,1-1 0,0 0 0,-1 1 0,1 0 0,-1-1 0,2 1 0,-1-1 0,0 1 0,1 0 0,-1 0 0,1 0 0,-3-1 0,1 0 0,-2 0 0,-5 1 0,-3 3 0,-1 2 0,-3 3 0,5 0 0,-3 0 0,1 0 0,0 0 0,-1 0 0,1 1 0,0-1 0,-2 2 0,3-1 0,0 0 0,-2 1 0,2-1 0,-2-1 0,2 1 0,-2 0 0,1 0 0,0 0 0,-1-1 0,2 0 0,-2 0 0,0 0 0,2 0 0,-4 0 0,4 0 0,-1 0 0,-2 0 0,4 0 0,-5 0 0,3 0 0,1 0 0,-2 0 0,2 0 0,-1 0 0,-2 0 0,4 0 0,-4 0 0,2 0 0,0 0 0,0 0 0,1 0 0,-3 0 0,3 0 0,-2 0 0,1 0 0,0 0 0,-1-1 0,0 0 0,1 1 0,-1 0 0,0 0 0,-1 0 0,1 0 0,1 0 0,0 0 0,-2 0 0,2 0 0,0 0 0,0 0 0,1 0 0,-2 0 0,2 0 0,-1 0 0,-1-1 0,1 1 0,0-1 0,0 1 0,0-1 0,0 1 0,-1-2 0,3 2 0,-5-1 0,4 1 0,-3 0 0,4 0 0,-3 0 0,1 0 0,0-1 0,-1 1 0,1-1 0,1 0 0,-2 1 0,1-1 0,-1 1 0,1-1 0,1 0 0,-2 0 0,0 0 0,1 1 0,-1-2 0,2 1 0,-2 0 0,1 0 0,1 1 0,-2-1 0,1 0 0,0 1 0,2-1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0:07:26.178"/>
    </inkml:context>
    <inkml:brush xml:id="br0">
      <inkml:brushProperty name="width" value="0.35" units="cm"/>
      <inkml:brushProperty name="height" value="0.35" units="cm"/>
      <inkml:brushProperty name="color" value="#FEFEFE"/>
    </inkml:brush>
  </inkml:definitions>
  <inkml:trace contextRef="#ctx0" brushRef="#br0">0 40 24575,'37'-1'0,"-10"0"0,2 1 0,-9 0 0,3 0 0,-8 0 0,-5 0 0,2 0 0,3 0 0,1 0 0,0 0 0,-5 0 0,4 0 0,1 0 0,-2 0 0,0 0 0,-4 0 0,1 0 0,0 0 0,-1 0 0,1 0 0,-1 0 0,-1 0 0,2 0 0,-3 0 0,3 0 0,-1 0 0,-1 0 0,2 0 0,-36-3 0,15 2 0,-28-3 0,27 3 0,-9-1 0,5 1 0,-4 0 0,8 0 0,6 1 0,-4 0 0,1-2 0,-3 1 0,2-1 0,2 0 0,-4 0 0,4-1 0,-3-1 0,2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0:07:21.844"/>
    </inkml:context>
    <inkml:brush xml:id="br0">
      <inkml:brushProperty name="width" value="0.35" units="cm"/>
      <inkml:brushProperty name="height" value="0.35" units="cm"/>
      <inkml:brushProperty name="color" value="#FEFEFE"/>
    </inkml:brush>
  </inkml:definitions>
  <inkml:trace contextRef="#ctx0" brushRef="#br0">1 63 24575,'35'-1'0,"-10"0"0,-8 1 0,-7-2 0,-2 1 0,2-1 0,-1-1 0,-1 2 0,2-1 0,-3-1 0,3 2 0,-2-3 0,2 1 0,-1-1 0,-1 1 0,1 0 0,0 0 0,-1 0 0,1 0 0,0 1 0,0-1 0,-1 1 0,1-1 0,2 1 0,-3 0 0,2-1 0,-1 2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D97163D92D4D7409063AC9423FE244F" ma:contentTypeVersion="11" ma:contentTypeDescription="Create a new document." ma:contentTypeScope="" ma:versionID="db50344c798c2aa0361cc029934b653b">
  <xsd:schema xmlns:xsd="http://www.w3.org/2001/XMLSchema" xmlns:xs="http://www.w3.org/2001/XMLSchema" xmlns:p="http://schemas.microsoft.com/office/2006/metadata/properties" xmlns:ns3="da71404b-9e07-4fb3-950d-70fff67a353f" xmlns:ns4="a29eb68e-2aba-48e0-afca-51c384c2d0de" targetNamespace="http://schemas.microsoft.com/office/2006/metadata/properties" ma:root="true" ma:fieldsID="eda0ee5809562dad0f06f3049341424c" ns3:_="" ns4:_="">
    <xsd:import namespace="da71404b-9e07-4fb3-950d-70fff67a353f"/>
    <xsd:import namespace="a29eb68e-2aba-48e0-afca-51c384c2d0d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71404b-9e07-4fb3-950d-70fff67a35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9eb68e-2aba-48e0-afca-51c384c2d0d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53BA28-2846-A54A-955B-F525FB08EC26}">
  <ds:schemaRefs>
    <ds:schemaRef ds:uri="http://schemas.openxmlformats.org/officeDocument/2006/bibliography"/>
  </ds:schemaRefs>
</ds:datastoreItem>
</file>

<file path=customXml/itemProps2.xml><?xml version="1.0" encoding="utf-8"?>
<ds:datastoreItem xmlns:ds="http://schemas.openxmlformats.org/officeDocument/2006/customXml" ds:itemID="{6942DFAA-B90B-41BC-A0A2-BDA5D1ED40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71404b-9e07-4fb3-950d-70fff67a353f"/>
    <ds:schemaRef ds:uri="a29eb68e-2aba-48e0-afca-51c384c2d0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C5A04F-F80C-4AFC-BD15-BAC754F4F395}">
  <ds:schemaRefs>
    <ds:schemaRef ds:uri="http://schemas.microsoft.com/sharepoint/v3/contenttype/forms"/>
  </ds:schemaRefs>
</ds:datastoreItem>
</file>

<file path=customXml/itemProps4.xml><?xml version="1.0" encoding="utf-8"?>
<ds:datastoreItem xmlns:ds="http://schemas.openxmlformats.org/officeDocument/2006/customXml" ds:itemID="{5BEFACD2-EB6A-4424-AAD9-DEDABE456D7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1992</TotalTime>
  <Pages>43</Pages>
  <Words>9543</Words>
  <Characters>54400</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University of Calgary</Company>
  <LinksUpToDate>false</LinksUpToDate>
  <CharactersWithSpaces>63816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Cairine Logan</dc:creator>
  <cp:keywords/>
  <dc:description/>
  <cp:lastModifiedBy>Abdullah Zubair</cp:lastModifiedBy>
  <cp:revision>516</cp:revision>
  <dcterms:created xsi:type="dcterms:W3CDTF">2019-12-06T21:49:00Z</dcterms:created>
  <dcterms:modified xsi:type="dcterms:W3CDTF">2024-04-04T18:00:00Z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0x0101005D97163D92D4D7409063AC9423FE244F</vt:lpwstr>
  </property>
</Properties>
</file>